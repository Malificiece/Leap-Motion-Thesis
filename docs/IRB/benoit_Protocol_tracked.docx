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E48" w:rsidRPr="005A4C8C" w:rsidRDefault="00744DE4">
      <w:pPr>
        <w:widowControl w:val="0"/>
        <w:jc w:val="center"/>
        <w:rPr>
          <w:sz w:val="24"/>
          <w:szCs w:val="24"/>
        </w:rPr>
      </w:pPr>
      <w:r w:rsidRPr="005A4C8C">
        <w:rPr>
          <w:b/>
          <w:sz w:val="24"/>
          <w:szCs w:val="24"/>
        </w:rPr>
        <w:t>Alternatives using th</w:t>
      </w:r>
      <w:bookmarkStart w:id="0" w:name="_GoBack"/>
      <w:bookmarkEnd w:id="0"/>
      <w:r w:rsidRPr="005A4C8C">
        <w:rPr>
          <w:b/>
          <w:sz w:val="24"/>
          <w:szCs w:val="24"/>
        </w:rPr>
        <w:t>e Leap Motion for Mid-Air, Word-Gesture Keyboards</w:t>
      </w:r>
    </w:p>
    <w:p w:rsidR="003E7E48" w:rsidRPr="005A4C8C" w:rsidRDefault="003E7E48">
      <w:pPr>
        <w:widowControl w:val="0"/>
        <w:rPr>
          <w:sz w:val="24"/>
          <w:szCs w:val="24"/>
        </w:rPr>
      </w:pPr>
    </w:p>
    <w:p w:rsidR="003E7E48" w:rsidRPr="005A4C8C" w:rsidRDefault="003E7E48">
      <w:pPr>
        <w:widowControl w:val="0"/>
        <w:rPr>
          <w:sz w:val="24"/>
          <w:szCs w:val="24"/>
        </w:rPr>
      </w:pPr>
    </w:p>
    <w:p w:rsidR="003E7E48" w:rsidRPr="005A4C8C" w:rsidRDefault="00744DE4">
      <w:pPr>
        <w:pStyle w:val="Heading1"/>
        <w:numPr>
          <w:ilvl w:val="0"/>
          <w:numId w:val="2"/>
        </w:numPr>
        <w:rPr>
          <w:szCs w:val="24"/>
        </w:rPr>
      </w:pPr>
      <w:r w:rsidRPr="005A4C8C">
        <w:rPr>
          <w:szCs w:val="24"/>
        </w:rPr>
        <w:t xml:space="preserve">PRINCIPAL INVESTIGATOR: </w:t>
      </w:r>
      <w:r w:rsidRPr="005A4C8C">
        <w:rPr>
          <w:szCs w:val="24"/>
        </w:rPr>
        <w:tab/>
        <w:t>Garrett Benoit</w:t>
      </w:r>
    </w:p>
    <w:p w:rsidR="003E7E48" w:rsidRPr="005A4C8C" w:rsidRDefault="00744DE4">
      <w:pPr>
        <w:widowControl w:val="0"/>
        <w:tabs>
          <w:tab w:val="left" w:pos="4320"/>
        </w:tabs>
        <w:rPr>
          <w:sz w:val="24"/>
          <w:szCs w:val="24"/>
        </w:rPr>
      </w:pPr>
      <w:r w:rsidRPr="005A4C8C">
        <w:rPr>
          <w:sz w:val="24"/>
          <w:szCs w:val="24"/>
        </w:rPr>
        <w:tab/>
        <w:t>103 Cottonwood Street, Waco, TX 76706</w:t>
      </w:r>
    </w:p>
    <w:p w:rsidR="003E7E48" w:rsidRPr="005A4C8C" w:rsidRDefault="00744DE4">
      <w:pPr>
        <w:widowControl w:val="0"/>
        <w:tabs>
          <w:tab w:val="left" w:pos="4320"/>
        </w:tabs>
        <w:rPr>
          <w:sz w:val="24"/>
          <w:szCs w:val="24"/>
        </w:rPr>
      </w:pPr>
      <w:r w:rsidRPr="005A4C8C">
        <w:rPr>
          <w:sz w:val="24"/>
          <w:szCs w:val="24"/>
        </w:rPr>
        <w:tab/>
        <w:t>(832) 754-6923</w:t>
      </w:r>
    </w:p>
    <w:p w:rsidR="003E7E48" w:rsidRPr="005A4C8C" w:rsidRDefault="00744DE4">
      <w:pPr>
        <w:widowControl w:val="0"/>
        <w:tabs>
          <w:tab w:val="left" w:pos="4320"/>
        </w:tabs>
        <w:rPr>
          <w:sz w:val="24"/>
          <w:szCs w:val="24"/>
        </w:rPr>
      </w:pPr>
      <w:r w:rsidRPr="005A4C8C">
        <w:rPr>
          <w:sz w:val="24"/>
          <w:szCs w:val="24"/>
        </w:rPr>
        <w:tab/>
      </w:r>
      <w:hyperlink r:id="rId9">
        <w:r w:rsidRPr="005A4C8C">
          <w:rPr>
            <w:rStyle w:val="InternetLink"/>
            <w:sz w:val="24"/>
            <w:szCs w:val="24"/>
          </w:rPr>
          <w:t>Garrett_Benoit@baylor.edu</w:t>
        </w:r>
      </w:hyperlink>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CO- or SUB-INVESTIGATORS:</w:t>
      </w:r>
      <w:r w:rsidRPr="005A4C8C">
        <w:rPr>
          <w:sz w:val="24"/>
          <w:szCs w:val="24"/>
        </w:rPr>
        <w:tab/>
      </w:r>
      <w:r w:rsidRPr="005A4C8C">
        <w:rPr>
          <w:sz w:val="24"/>
          <w:szCs w:val="24"/>
          <w:shd w:val="clear" w:color="auto" w:fill="FFFFFF"/>
        </w:rPr>
        <w:t>N/A</w:t>
      </w:r>
    </w:p>
    <w:p w:rsidR="003E7E48" w:rsidRPr="005A4C8C" w:rsidRDefault="003E7E48">
      <w:pPr>
        <w:widowControl w:val="0"/>
        <w:tabs>
          <w:tab w:val="left" w:pos="4320"/>
        </w:tabs>
        <w:rPr>
          <w:sz w:val="24"/>
          <w:szCs w:val="24"/>
        </w:rPr>
      </w:pPr>
    </w:p>
    <w:p w:rsidR="0071124F" w:rsidRPr="005A4C8C" w:rsidRDefault="0071124F">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 xml:space="preserve">STATISTICIAN: </w:t>
      </w:r>
      <w:r w:rsidRPr="005A4C8C">
        <w:rPr>
          <w:sz w:val="24"/>
          <w:szCs w:val="24"/>
        </w:rPr>
        <w:tab/>
        <w:t>N/A</w:t>
      </w:r>
    </w:p>
    <w:p w:rsidR="003E7E48" w:rsidRPr="005A4C8C" w:rsidRDefault="003E7E48">
      <w:pPr>
        <w:widowControl w:val="0"/>
        <w:tabs>
          <w:tab w:val="left" w:pos="4320"/>
        </w:tabs>
        <w:rPr>
          <w:sz w:val="24"/>
          <w:szCs w:val="24"/>
        </w:rPr>
      </w:pPr>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FUNDING AGENCY:</w:t>
      </w:r>
      <w:r w:rsidRPr="005A4C8C">
        <w:rPr>
          <w:sz w:val="24"/>
          <w:szCs w:val="24"/>
        </w:rPr>
        <w:tab/>
        <w:t>N/A</w:t>
      </w:r>
    </w:p>
    <w:p w:rsidR="003E7E48" w:rsidRPr="005A4C8C" w:rsidRDefault="00744DE4">
      <w:pPr>
        <w:widowControl w:val="0"/>
        <w:tabs>
          <w:tab w:val="left" w:pos="4320"/>
        </w:tabs>
        <w:rPr>
          <w:sz w:val="24"/>
          <w:szCs w:val="24"/>
        </w:rPr>
      </w:pPr>
      <w:r w:rsidRPr="005A4C8C">
        <w:rPr>
          <w:sz w:val="24"/>
          <w:szCs w:val="24"/>
        </w:rPr>
        <w:tab/>
      </w:r>
    </w:p>
    <w:p w:rsidR="003E7E48" w:rsidRPr="005A4C8C" w:rsidRDefault="003E7E48">
      <w:pPr>
        <w:widowControl w:val="0"/>
        <w:tabs>
          <w:tab w:val="left" w:pos="4320"/>
        </w:tabs>
        <w:rPr>
          <w:sz w:val="24"/>
          <w:szCs w:val="24"/>
        </w:rPr>
      </w:pPr>
    </w:p>
    <w:p w:rsidR="003E7E48" w:rsidRPr="005A4C8C" w:rsidRDefault="00744DE4">
      <w:pPr>
        <w:widowControl w:val="0"/>
        <w:rPr>
          <w:sz w:val="24"/>
          <w:szCs w:val="24"/>
        </w:rPr>
      </w:pPr>
      <w:r w:rsidRPr="005A4C8C">
        <w:rPr>
          <w:sz w:val="24"/>
          <w:szCs w:val="24"/>
        </w:rPr>
        <w:t>PROTOCOL VERSION:</w:t>
      </w:r>
      <w:r w:rsidRPr="005A4C8C">
        <w:rPr>
          <w:sz w:val="24"/>
          <w:szCs w:val="24"/>
        </w:rPr>
        <w:tab/>
      </w:r>
      <w:r w:rsidRPr="005A4C8C">
        <w:rPr>
          <w:sz w:val="24"/>
          <w:szCs w:val="24"/>
        </w:rPr>
        <w:tab/>
      </w:r>
      <w:r w:rsidRPr="005A4C8C">
        <w:rPr>
          <w:sz w:val="24"/>
          <w:szCs w:val="24"/>
        </w:rPr>
        <w:tab/>
        <w:t>7/1/2015</w:t>
      </w:r>
    </w:p>
    <w:p w:rsidR="003E7E48" w:rsidRPr="005A4C8C" w:rsidRDefault="003E7E48">
      <w:pPr>
        <w:widowControl w:val="0"/>
        <w:tabs>
          <w:tab w:val="center" w:pos="4680"/>
        </w:tabs>
        <w:rPr>
          <w:sz w:val="24"/>
          <w:szCs w:val="24"/>
        </w:rPr>
      </w:pPr>
    </w:p>
    <w:p w:rsidR="003E7E48" w:rsidRPr="005A4C8C" w:rsidRDefault="00744DE4" w:rsidP="00744DE4">
      <w:pPr>
        <w:pageBreakBefore/>
        <w:widowControl w:val="0"/>
        <w:tabs>
          <w:tab w:val="center" w:pos="4680"/>
        </w:tabs>
        <w:spacing w:after="0" w:line="240" w:lineRule="auto"/>
        <w:rPr>
          <w:sz w:val="24"/>
          <w:szCs w:val="24"/>
        </w:rPr>
      </w:pPr>
      <w:r w:rsidRPr="005A4C8C">
        <w:rPr>
          <w:sz w:val="24"/>
          <w:szCs w:val="24"/>
        </w:rPr>
        <w:lastRenderedPageBreak/>
        <w:tab/>
      </w:r>
      <w:r w:rsidRPr="005A4C8C">
        <w:rPr>
          <w:b/>
          <w:sz w:val="24"/>
          <w:szCs w:val="24"/>
        </w:rPr>
        <w:t>Synopsis</w:t>
      </w:r>
    </w:p>
    <w:p w:rsidR="003E7E48" w:rsidRPr="005A4C8C" w:rsidRDefault="003E7E48" w:rsidP="00744DE4">
      <w:pPr>
        <w:widowControl w:val="0"/>
        <w:tabs>
          <w:tab w:val="center" w:pos="4680"/>
        </w:tabs>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712"/>
        <w:gridCol w:w="6790"/>
      </w:tblGrid>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pStyle w:val="Header"/>
              <w:spacing w:after="0" w:line="240" w:lineRule="auto"/>
              <w:rPr>
                <w:sz w:val="24"/>
                <w:szCs w:val="24"/>
              </w:rPr>
            </w:pPr>
            <w:r w:rsidRPr="005A4C8C">
              <w:rPr>
                <w:sz w:val="24"/>
                <w:szCs w:val="24"/>
              </w:rPr>
              <w:t>Title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widowControl w:val="0"/>
              <w:spacing w:after="0" w:line="240" w:lineRule="auto"/>
              <w:rPr>
                <w:sz w:val="24"/>
                <w:szCs w:val="24"/>
              </w:rPr>
            </w:pPr>
            <w:bookmarkStart w:id="1" w:name="__DdeLink__6366_1781368356"/>
            <w:r w:rsidRPr="005A4C8C">
              <w:rPr>
                <w:sz w:val="24"/>
                <w:szCs w:val="24"/>
              </w:rPr>
              <w:t>Alternatives using the Leap Motion for Mid-Air, Word-Gesture K</w:t>
            </w:r>
            <w:bookmarkEnd w:id="1"/>
            <w:r w:rsidRPr="005A4C8C">
              <w:rPr>
                <w:sz w:val="24"/>
                <w:szCs w:val="24"/>
              </w:rPr>
              <w:t>eyboards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Protocol Date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7/1/2015</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Duration</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 xml:space="preserve">2 to 4 weeks (as long as it takes to schedule and run </w:t>
            </w:r>
            <w:ins w:id="2" w:author="Garrett" w:date="2015-08-31T15:46:00Z">
              <w:r w:rsidR="00734AFD">
                <w:rPr>
                  <w:sz w:val="24"/>
                  <w:szCs w:val="24"/>
                </w:rPr>
                <w:t>18</w:t>
              </w:r>
            </w:ins>
            <w:del w:id="3" w:author="Garrett" w:date="2015-08-31T15:46:00Z">
              <w:r w:rsidRPr="005A4C8C" w:rsidDel="00734AFD">
                <w:rPr>
                  <w:sz w:val="24"/>
                  <w:szCs w:val="24"/>
                </w:rPr>
                <w:delText>14</w:delText>
              </w:r>
            </w:del>
            <w:r w:rsidRPr="005A4C8C">
              <w:rPr>
                <w:sz w:val="24"/>
                <w:szCs w:val="24"/>
              </w:rPr>
              <w:t xml:space="preserve"> participants)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location(s)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Rogers HCI Lab 310</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Objectives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To construct and compare new mid-air, word-gesture keyboards using the Leap Motion. The objective is to perform as well as or better than existing air-based word-gesture keyboard methods, specifically Vulture [9]. A further objective is to compare performance with conventional touch screen, word-gesture keyboards (e.g., smart phones, tablets) in hopes of bridging the gap.</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Number of Subjects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34AFD" w:rsidP="00744DE4">
            <w:pPr>
              <w:spacing w:after="0" w:line="240" w:lineRule="auto"/>
              <w:rPr>
                <w:sz w:val="24"/>
                <w:szCs w:val="24"/>
              </w:rPr>
            </w:pPr>
            <w:ins w:id="4" w:author="Garrett" w:date="2015-08-31T15:46:00Z">
              <w:r>
                <w:rPr>
                  <w:sz w:val="24"/>
                  <w:szCs w:val="24"/>
                </w:rPr>
                <w:t>18</w:t>
              </w:r>
            </w:ins>
            <w:del w:id="5" w:author="Garrett" w:date="2015-08-31T15:46:00Z">
              <w:r w:rsidR="00744DE4" w:rsidRPr="005A4C8C" w:rsidDel="00734AFD">
                <w:rPr>
                  <w:sz w:val="24"/>
                  <w:szCs w:val="24"/>
                </w:rPr>
                <w:delText>14</w:delText>
              </w:r>
            </w:del>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Inclusion/Exclusion Criteria</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 criteria is that the participant must be a Baylor Student</w:t>
            </w:r>
            <w:r w:rsidR="00FA20B4" w:rsidRPr="005A4C8C">
              <w:rPr>
                <w:sz w:val="24"/>
                <w:szCs w:val="24"/>
              </w:rPr>
              <w:t>, 18</w:t>
            </w:r>
            <w:r w:rsidRPr="005A4C8C">
              <w:rPr>
                <w:sz w:val="24"/>
                <w:szCs w:val="24"/>
              </w:rPr>
              <w:t xml:space="preserve"> years or older, who can sign a consent form for themselves. The subject must be able to speak English sufficient enough such that they are able to understand the consent form.</w:t>
            </w:r>
          </w:p>
          <w:p w:rsidR="003E7E48" w:rsidRPr="005A4C8C" w:rsidRDefault="00744DE4" w:rsidP="00744DE4">
            <w:pPr>
              <w:spacing w:after="0" w:line="240" w:lineRule="auto"/>
              <w:rPr>
                <w:sz w:val="24"/>
                <w:szCs w:val="24"/>
              </w:rPr>
            </w:pPr>
            <w:r w:rsidRPr="005A4C8C">
              <w:rPr>
                <w:sz w:val="24"/>
                <w:szCs w:val="24"/>
              </w:rPr>
              <w:t xml:space="preserve">The main Exclusion </w:t>
            </w:r>
            <w:r w:rsidR="00FA20B4" w:rsidRPr="005A4C8C">
              <w:rPr>
                <w:sz w:val="24"/>
                <w:szCs w:val="24"/>
              </w:rPr>
              <w:t>criteria are</w:t>
            </w:r>
            <w:r w:rsidRPr="005A4C8C">
              <w:rPr>
                <w:sz w:val="24"/>
                <w:szCs w:val="24"/>
              </w:rPr>
              <w:t xml:space="preserve"> any other vulnerable population with Baylor, or anyone who doesn't meet the Inclusion criteria. Anyone outside of Baylor will be excluded. </w:t>
            </w:r>
          </w:p>
        </w:tc>
      </w:tr>
    </w:tbl>
    <w:p w:rsidR="003E7E48" w:rsidRPr="005A4C8C" w:rsidRDefault="003E7E48" w:rsidP="00744DE4">
      <w:pPr>
        <w:pageBreakBefore/>
        <w:widowControl w:val="0"/>
        <w:tabs>
          <w:tab w:val="center" w:pos="4680"/>
        </w:tabs>
        <w:spacing w:after="0" w:line="240" w:lineRule="auto"/>
        <w:rPr>
          <w:sz w:val="24"/>
          <w:szCs w:val="24"/>
        </w:rPr>
      </w:pPr>
    </w:p>
    <w:p w:rsidR="003E7E48" w:rsidRPr="005A4C8C" w:rsidRDefault="00744DE4" w:rsidP="00744DE4">
      <w:pPr>
        <w:widowControl w:val="0"/>
        <w:spacing w:after="0" w:line="240" w:lineRule="auto"/>
        <w:jc w:val="center"/>
        <w:rPr>
          <w:sz w:val="24"/>
          <w:szCs w:val="24"/>
        </w:rPr>
      </w:pPr>
      <w:r w:rsidRPr="005A4C8C">
        <w:rPr>
          <w:b/>
          <w:caps/>
          <w:sz w:val="24"/>
          <w:szCs w:val="24"/>
        </w:rPr>
        <w:t>Table of Contents</w:t>
      </w:r>
    </w:p>
    <w:p w:rsidR="003E7E48" w:rsidRPr="005A4C8C" w:rsidRDefault="003E7E48" w:rsidP="00744DE4">
      <w:pPr>
        <w:widowControl w:val="0"/>
        <w:spacing w:after="0" w:line="240" w:lineRule="auto"/>
        <w:jc w:val="center"/>
        <w:rPr>
          <w:sz w:val="24"/>
          <w:szCs w:val="24"/>
        </w:rPr>
      </w:pPr>
    </w:p>
    <w:p w:rsidR="00744DE4" w:rsidRPr="005A4C8C" w:rsidRDefault="00744DE4" w:rsidP="00744DE4">
      <w:pPr>
        <w:pStyle w:val="TOC1"/>
        <w:tabs>
          <w:tab w:val="right" w:leader="dot" w:pos="9360"/>
        </w:tabs>
        <w:rPr>
          <w:sz w:val="24"/>
          <w:szCs w:val="24"/>
        </w:rPr>
      </w:pPr>
      <w:r w:rsidRPr="005A4C8C">
        <w:rPr>
          <w:b/>
          <w:sz w:val="24"/>
          <w:szCs w:val="24"/>
        </w:rPr>
        <w:t>Synopsis</w:t>
      </w:r>
      <w:r w:rsidRPr="005A4C8C">
        <w:rPr>
          <w:sz w:val="24"/>
          <w:szCs w:val="24"/>
        </w:rPr>
        <w:tab/>
      </w:r>
      <w:r w:rsidR="000C24F0" w:rsidRPr="005A4C8C">
        <w:rPr>
          <w:sz w:val="24"/>
          <w:szCs w:val="24"/>
        </w:rPr>
        <w:t>2</w:t>
      </w:r>
    </w:p>
    <w:p w:rsidR="00744DE4" w:rsidRPr="005A4C8C" w:rsidRDefault="00744DE4" w:rsidP="00744DE4">
      <w:pPr>
        <w:pStyle w:val="TOC1"/>
        <w:rPr>
          <w:b/>
          <w:sz w:val="24"/>
          <w:szCs w:val="24"/>
        </w:rPr>
      </w:pPr>
    </w:p>
    <w:p w:rsidR="00744DE4" w:rsidRPr="005A4C8C" w:rsidRDefault="00744DE4" w:rsidP="00744DE4">
      <w:pPr>
        <w:pStyle w:val="TOC1"/>
        <w:tabs>
          <w:tab w:val="right" w:leader="dot" w:pos="9360"/>
        </w:tabs>
        <w:rPr>
          <w:sz w:val="24"/>
          <w:szCs w:val="24"/>
        </w:rPr>
      </w:pPr>
      <w:r w:rsidRPr="005A4C8C">
        <w:rPr>
          <w:b/>
          <w:sz w:val="24"/>
          <w:szCs w:val="24"/>
        </w:rPr>
        <w:t>1.0  Background and Rationale</w:t>
      </w:r>
      <w:r w:rsidRPr="005A4C8C">
        <w:rPr>
          <w:sz w:val="24"/>
          <w:szCs w:val="24"/>
        </w:rPr>
        <w:tab/>
      </w:r>
      <w:r w:rsidR="000C24F0" w:rsidRPr="005A4C8C">
        <w:rPr>
          <w:sz w:val="24"/>
          <w:szCs w:val="24"/>
        </w:rPr>
        <w:t>4</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2.0  Research</w:t>
      </w:r>
      <w:proofErr w:type="gramEnd"/>
      <w:r w:rsidRPr="005A4C8C">
        <w:rPr>
          <w:b/>
          <w:szCs w:val="24"/>
        </w:rPr>
        <w:t xml:space="preserve"> Objectives</w:t>
      </w:r>
      <w:r w:rsidRPr="005A4C8C">
        <w:rPr>
          <w:szCs w:val="24"/>
        </w:rPr>
        <w:tab/>
      </w:r>
      <w:r w:rsidR="000C24F0" w:rsidRPr="005A4C8C">
        <w:rPr>
          <w:szCs w:val="24"/>
        </w:rPr>
        <w:t>5</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3.0  Subject</w:t>
      </w:r>
      <w:proofErr w:type="gramEnd"/>
      <w:r w:rsidRPr="005A4C8C">
        <w:rPr>
          <w:b/>
          <w:szCs w:val="24"/>
        </w:rPr>
        <w:t xml:space="preserve"> Selection and Recruitment</w:t>
      </w:r>
      <w:r w:rsidRPr="005A4C8C">
        <w:rPr>
          <w:szCs w:val="24"/>
        </w:rPr>
        <w:tab/>
      </w:r>
      <w:r w:rsidR="000C24F0" w:rsidRPr="005A4C8C">
        <w:rPr>
          <w:szCs w:val="24"/>
        </w:rPr>
        <w:t>5</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3.1  Inclusion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3.2  Exclusion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4.0  Research</w:t>
      </w:r>
      <w:proofErr w:type="gramEnd"/>
      <w:r w:rsidRPr="005A4C8C">
        <w:rPr>
          <w:b/>
          <w:szCs w:val="24"/>
        </w:rPr>
        <w:t xml:space="preserve"> Methods &amp; Procedures</w:t>
      </w:r>
      <w:r w:rsidRPr="005A4C8C">
        <w:rPr>
          <w:szCs w:val="24"/>
        </w:rPr>
        <w:tab/>
      </w:r>
      <w:del w:id="6" w:author="Garrett" w:date="2015-08-31T22:25:00Z">
        <w:r w:rsidR="000C24F0" w:rsidRPr="005A4C8C" w:rsidDel="00B42464">
          <w:rPr>
            <w:szCs w:val="24"/>
          </w:rPr>
          <w:delText>6</w:delText>
        </w:r>
      </w:del>
      <w:ins w:id="7" w:author="Garrett" w:date="2015-08-31T22:25:00Z">
        <w:r w:rsidR="00B42464">
          <w:rPr>
            <w:szCs w:val="24"/>
          </w:rPr>
          <w:t>7</w:t>
        </w:r>
      </w:ins>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5.0  Study</w:t>
      </w:r>
      <w:proofErr w:type="gramEnd"/>
      <w:r w:rsidRPr="005A4C8C">
        <w:rPr>
          <w:b/>
          <w:szCs w:val="24"/>
        </w:rPr>
        <w:t xml:space="preserve"> Visits</w:t>
      </w:r>
      <w:r w:rsidRPr="005A4C8C">
        <w:rPr>
          <w:szCs w:val="24"/>
        </w:rPr>
        <w:tab/>
      </w:r>
      <w:r w:rsidR="00AC4408">
        <w:rPr>
          <w:szCs w:val="24"/>
        </w:rPr>
        <w:t>9</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6.0  Risks</w:t>
      </w:r>
      <w:proofErr w:type="gramEnd"/>
      <w:r w:rsidRPr="005A4C8C">
        <w:rPr>
          <w:b/>
          <w:szCs w:val="24"/>
        </w:rPr>
        <w:t xml:space="preserve"> and Benefits</w:t>
      </w:r>
      <w:r w:rsidRPr="005A4C8C">
        <w:rPr>
          <w:szCs w:val="24"/>
        </w:rPr>
        <w:tab/>
      </w:r>
      <w:del w:id="8" w:author="Garrett" w:date="2015-08-31T22:29:00Z">
        <w:r w:rsidR="00AC4408" w:rsidDel="00093035">
          <w:rPr>
            <w:szCs w:val="24"/>
          </w:rPr>
          <w:delText>11</w:delText>
        </w:r>
      </w:del>
      <w:ins w:id="9" w:author="Garrett" w:date="2015-08-31T22:29:00Z">
        <w:r w:rsidR="00093035">
          <w:rPr>
            <w:szCs w:val="24"/>
          </w:rPr>
          <w:t>10</w:t>
        </w:r>
      </w:ins>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7.0  Statistical</w:t>
      </w:r>
      <w:proofErr w:type="gramEnd"/>
      <w:r w:rsidRPr="005A4C8C">
        <w:rPr>
          <w:b/>
          <w:szCs w:val="24"/>
        </w:rPr>
        <w:t xml:space="preserve"> Analysis</w:t>
      </w:r>
      <w:r w:rsidRPr="005A4C8C">
        <w:rPr>
          <w:szCs w:val="24"/>
        </w:rPr>
        <w:tab/>
      </w:r>
      <w:r w:rsidR="00AC4408">
        <w:rPr>
          <w:szCs w:val="24"/>
        </w:rPr>
        <w:t>11</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8.0  Data</w:t>
      </w:r>
      <w:proofErr w:type="gramEnd"/>
      <w:r w:rsidRPr="005A4C8C">
        <w:rPr>
          <w:b/>
          <w:szCs w:val="24"/>
        </w:rPr>
        <w:t xml:space="preserve"> Management &amp; Privacy/Confidentiality</w:t>
      </w:r>
      <w:r w:rsidRPr="005A4C8C">
        <w:rPr>
          <w:szCs w:val="24"/>
        </w:rPr>
        <w:tab/>
      </w:r>
      <w:r w:rsidR="00AC4408">
        <w:rPr>
          <w:szCs w:val="24"/>
        </w:rPr>
        <w:t>13</w:t>
      </w:r>
    </w:p>
    <w:p w:rsidR="00744DE4" w:rsidRPr="005A4C8C" w:rsidRDefault="00744DE4" w:rsidP="00744DE4">
      <w:pPr>
        <w:widowControl w:val="0"/>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9.0  Data</w:t>
      </w:r>
      <w:proofErr w:type="gramEnd"/>
      <w:r w:rsidRPr="005A4C8C">
        <w:rPr>
          <w:b/>
          <w:szCs w:val="24"/>
        </w:rPr>
        <w:t xml:space="preserve"> &amp; Safety Monitoring</w:t>
      </w:r>
      <w:r w:rsidRPr="005A4C8C">
        <w:rPr>
          <w:szCs w:val="24"/>
        </w:rPr>
        <w:tab/>
      </w:r>
      <w:r w:rsidR="00AC4408">
        <w:rPr>
          <w:szCs w:val="24"/>
        </w:rPr>
        <w:t>14</w:t>
      </w:r>
    </w:p>
    <w:p w:rsidR="00744DE4" w:rsidRPr="005A4C8C" w:rsidRDefault="00744DE4" w:rsidP="00744DE4">
      <w:pPr>
        <w:pStyle w:val="Heading1"/>
        <w:numPr>
          <w:ilvl w:val="0"/>
          <w:numId w:val="2"/>
        </w:numPr>
        <w:tabs>
          <w:tab w:val="clear" w:pos="4320"/>
          <w:tab w:val="right" w:leader="dot" w:pos="9360"/>
        </w:tabs>
        <w:spacing w:after="0" w:line="240" w:lineRule="auto"/>
        <w:rPr>
          <w:b/>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10.0  References</w:t>
      </w:r>
      <w:proofErr w:type="gramEnd"/>
      <w:r w:rsidRPr="005A4C8C">
        <w:rPr>
          <w:szCs w:val="24"/>
        </w:rPr>
        <w:tab/>
      </w:r>
      <w:r w:rsidR="00AC4408">
        <w:rPr>
          <w:szCs w:val="24"/>
        </w:rPr>
        <w:t>14</w:t>
      </w:r>
    </w:p>
    <w:p w:rsidR="00744DE4" w:rsidRPr="005A4C8C" w:rsidRDefault="00744DE4" w:rsidP="00744DE4">
      <w:pPr>
        <w:widowControl w:val="0"/>
        <w:spacing w:after="0" w:line="240" w:lineRule="auto"/>
        <w:rPr>
          <w:sz w:val="24"/>
          <w:szCs w:val="24"/>
        </w:rPr>
      </w:pPr>
    </w:p>
    <w:p w:rsidR="003E7E48" w:rsidRPr="005A4C8C" w:rsidRDefault="00744DE4" w:rsidP="00744DE4">
      <w:pPr>
        <w:pStyle w:val="Heading1"/>
        <w:numPr>
          <w:ilvl w:val="0"/>
          <w:numId w:val="2"/>
        </w:numPr>
        <w:tabs>
          <w:tab w:val="clear" w:pos="4320"/>
          <w:tab w:val="right" w:leader="dot" w:pos="9360"/>
        </w:tabs>
        <w:spacing w:after="0" w:line="240" w:lineRule="auto"/>
        <w:rPr>
          <w:szCs w:val="24"/>
        </w:rPr>
      </w:pPr>
      <w:r w:rsidRPr="005A4C8C">
        <w:rPr>
          <w:b/>
          <w:szCs w:val="24"/>
        </w:rPr>
        <w:t>Appendices</w:t>
      </w:r>
      <w:r w:rsidRPr="005A4C8C">
        <w:rPr>
          <w:szCs w:val="24"/>
        </w:rPr>
        <w:tab/>
      </w:r>
      <w:r w:rsidR="00AC4408">
        <w:rPr>
          <w:szCs w:val="24"/>
        </w:rPr>
        <w:t>16</w:t>
      </w:r>
    </w:p>
    <w:p w:rsidR="003E7E48" w:rsidRPr="005A4C8C" w:rsidRDefault="003452BE"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Pr>
          <w:sz w:val="24"/>
          <w:szCs w:val="24"/>
        </w:rPr>
        <w:t>Appendix A  BU</w:t>
      </w:r>
      <w:r w:rsidR="00744DE4" w:rsidRPr="005A4C8C">
        <w:rPr>
          <w:sz w:val="24"/>
          <w:szCs w:val="24"/>
        </w:rPr>
        <w:t xml:space="preserve"> Enrollment</w:t>
      </w:r>
      <w:r>
        <w:rPr>
          <w:sz w:val="24"/>
          <w:szCs w:val="24"/>
        </w:rPr>
        <w:t xml:space="preserve"> Press Release.pdf</w:t>
      </w:r>
      <w:r w:rsidR="00744DE4" w:rsidRPr="005A4C8C">
        <w:rPr>
          <w:sz w:val="24"/>
          <w:szCs w:val="24"/>
        </w:rPr>
        <w:tab/>
      </w:r>
      <w:r w:rsidR="00AC4408">
        <w:rPr>
          <w:sz w:val="24"/>
          <w:szCs w:val="24"/>
        </w:rPr>
        <w:t>17</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B  benoit_ResearchPoster.pptx</w:t>
      </w:r>
      <w:r w:rsidRPr="005A4C8C">
        <w:rPr>
          <w:sz w:val="24"/>
          <w:szCs w:val="24"/>
        </w:rPr>
        <w:tab/>
      </w:r>
      <w:r w:rsidR="00AC4408">
        <w:rPr>
          <w:sz w:val="24"/>
          <w:szCs w:val="24"/>
        </w:rPr>
        <w:t>23</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w:t>
      </w:r>
      <w:r w:rsidR="003452BE">
        <w:rPr>
          <w:sz w:val="24"/>
          <w:szCs w:val="24"/>
        </w:rPr>
        <w:t>endix C  benoit_ConsentForm.docx</w:t>
      </w:r>
      <w:r w:rsidRPr="005A4C8C">
        <w:rPr>
          <w:sz w:val="24"/>
          <w:szCs w:val="24"/>
        </w:rPr>
        <w:tab/>
      </w:r>
      <w:r w:rsidR="00AC4408">
        <w:rPr>
          <w:sz w:val="24"/>
          <w:szCs w:val="24"/>
        </w:rPr>
        <w:t>24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D  benoit_Ele</w:t>
      </w:r>
      <w:r w:rsidR="003452BE">
        <w:rPr>
          <w:sz w:val="24"/>
          <w:szCs w:val="24"/>
        </w:rPr>
        <w:t>ctronicKeyboardSurveyExample.pdf</w:t>
      </w:r>
      <w:r w:rsidRPr="005A4C8C">
        <w:rPr>
          <w:sz w:val="24"/>
          <w:szCs w:val="24"/>
        </w:rPr>
        <w:tab/>
      </w:r>
      <w:r w:rsidR="00AC4408">
        <w:rPr>
          <w:sz w:val="24"/>
          <w:szCs w:val="24"/>
        </w:rPr>
        <w:t>34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E </w:t>
      </w:r>
      <w:r w:rsidR="003452BE">
        <w:rPr>
          <w:sz w:val="24"/>
          <w:szCs w:val="24"/>
        </w:rPr>
        <w:t xml:space="preserve"> benoit_ElectronicExitSurvey.pdf</w:t>
      </w:r>
      <w:r w:rsidRPr="005A4C8C">
        <w:rPr>
          <w:sz w:val="24"/>
          <w:szCs w:val="24"/>
        </w:rPr>
        <w:tab/>
      </w:r>
      <w:r w:rsidR="00AC4408">
        <w:rPr>
          <w:sz w:val="24"/>
          <w:szCs w:val="24"/>
        </w:rPr>
        <w:t>35</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F  </w:t>
      </w:r>
      <w:proofErr w:type="spellStart"/>
      <w:r w:rsidRPr="005A4C8C">
        <w:rPr>
          <w:sz w:val="24"/>
          <w:szCs w:val="24"/>
        </w:rPr>
        <w:t>beno</w:t>
      </w:r>
      <w:r w:rsidR="003452BE">
        <w:rPr>
          <w:sz w:val="24"/>
          <w:szCs w:val="24"/>
        </w:rPr>
        <w:t>it_DataCollectionSheet</w:t>
      </w:r>
      <w:proofErr w:type="spellEnd"/>
      <w:r w:rsidR="003452BE">
        <w:rPr>
          <w:sz w:val="24"/>
          <w:szCs w:val="24"/>
        </w:rPr>
        <w:t xml:space="preserve"> (Pilot).pdf</w:t>
      </w:r>
      <w:r w:rsidRPr="005A4C8C">
        <w:rPr>
          <w:sz w:val="24"/>
          <w:szCs w:val="24"/>
        </w:rPr>
        <w:tab/>
      </w:r>
      <w:r w:rsidR="00AC4408">
        <w:rPr>
          <w:sz w:val="24"/>
          <w:szCs w:val="24"/>
        </w:rPr>
        <w:t>38</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G  be</w:t>
      </w:r>
      <w:r w:rsidR="003452BE">
        <w:rPr>
          <w:sz w:val="24"/>
          <w:szCs w:val="24"/>
        </w:rPr>
        <w:t>noit_SampleSizeCalculations.pdf</w:t>
      </w:r>
      <w:r w:rsidRPr="005A4C8C">
        <w:rPr>
          <w:sz w:val="24"/>
          <w:szCs w:val="24"/>
        </w:rPr>
        <w:tab/>
      </w:r>
      <w:r w:rsidR="00AC4408">
        <w:rPr>
          <w:sz w:val="24"/>
          <w:szCs w:val="24"/>
        </w:rPr>
        <w:t>46</w:t>
      </w:r>
    </w:p>
    <w:p w:rsidR="003E7E48" w:rsidRPr="005A4C8C" w:rsidRDefault="003E7E48" w:rsidP="00744DE4">
      <w:pPr>
        <w:widowControl w:val="0"/>
        <w:tabs>
          <w:tab w:val="left" w:pos="-1440"/>
        </w:tabs>
        <w:spacing w:after="0" w:line="240" w:lineRule="auto"/>
        <w:ind w:hanging="720"/>
        <w:rPr>
          <w:sz w:val="24"/>
          <w:szCs w:val="24"/>
        </w:rPr>
      </w:pPr>
    </w:p>
    <w:p w:rsidR="003E7E48" w:rsidRPr="005A4C8C" w:rsidRDefault="00744DE4" w:rsidP="00744DE4">
      <w:pPr>
        <w:pageBreakBefore/>
        <w:widowControl w:val="0"/>
        <w:tabs>
          <w:tab w:val="left" w:pos="-1440"/>
        </w:tabs>
        <w:spacing w:after="0" w:line="240" w:lineRule="auto"/>
        <w:ind w:hanging="720"/>
        <w:rPr>
          <w:sz w:val="24"/>
          <w:szCs w:val="24"/>
        </w:rPr>
      </w:pPr>
      <w:r w:rsidRPr="005A4C8C">
        <w:rPr>
          <w:b/>
          <w:bCs/>
          <w:caps/>
          <w:sz w:val="24"/>
          <w:szCs w:val="24"/>
        </w:rPr>
        <w:lastRenderedPageBreak/>
        <w:t>1.0</w:t>
      </w:r>
      <w:r w:rsidRPr="005A4C8C">
        <w:rPr>
          <w:b/>
          <w:bCs/>
          <w:caps/>
          <w:sz w:val="24"/>
          <w:szCs w:val="24"/>
        </w:rPr>
        <w:tab/>
        <w:t>Bac</w:t>
      </w:r>
      <w:r w:rsidRPr="005A4C8C">
        <w:rPr>
          <w:b/>
          <w:caps/>
          <w:sz w:val="24"/>
          <w:szCs w:val="24"/>
        </w:rPr>
        <w:t>kground and Rationale</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With the increase in gesture-controlled interfaces for touch screen and other modern devices, gesture-controls have started to see a transition for use in mid-air. Mid-air, gesture-controlled content has seen </w:t>
      </w:r>
      <w:r w:rsidR="00AC4408" w:rsidRPr="005A4C8C">
        <w:rPr>
          <w:sz w:val="24"/>
          <w:szCs w:val="24"/>
          <w:shd w:val="clear" w:color="auto" w:fill="FFFFFF"/>
        </w:rPr>
        <w:t>its</w:t>
      </w:r>
      <w:r w:rsidRPr="005A4C8C">
        <w:rPr>
          <w:sz w:val="24"/>
          <w:szCs w:val="24"/>
          <w:shd w:val="clear" w:color="auto" w:fill="FFFFFF"/>
        </w:rPr>
        <w:t xml:space="preserve"> emergence in large displays [10], smart phones [4], augmented reality [12], and desktop computers [15]. Mid-air pointing has been a common approach to many of these gesture-controlled interactions and is used to select and manipulate on-screen objects </w:t>
      </w:r>
      <w:bookmarkStart w:id="10" w:name="__DdeLink__1501_1828898688"/>
      <w:r w:rsidRPr="005A4C8C">
        <w:rPr>
          <w:sz w:val="24"/>
          <w:szCs w:val="24"/>
          <w:shd w:val="clear" w:color="auto" w:fill="FFFFFF"/>
        </w:rPr>
        <w:t>[1, 2, 5, 14, 18]</w:t>
      </w:r>
      <w:bookmarkEnd w:id="10"/>
      <w:r w:rsidRPr="005A4C8C">
        <w:rPr>
          <w:sz w:val="24"/>
          <w:szCs w:val="24"/>
          <w:shd w:val="clear" w:color="auto" w:fill="FFFFFF"/>
        </w:rPr>
        <w:t xml:space="preserve">; however, means of reasonable mid-air text entry are fairly new. Past technologies allowed for mid-air text entry, but those approaches have fallen short of any meaningful text entry rates [7]. More modern approaches of mid-air text entry have seen improved results but still low, around 13 [8] to 18.9 [13] words per minute. These approaches were limited to selection of individual characters and also lacked the multi-tap feature of touch-based entry [8, 11, </w:t>
      </w:r>
      <w:proofErr w:type="gramStart"/>
      <w:r w:rsidRPr="005A4C8C">
        <w:rPr>
          <w:sz w:val="24"/>
          <w:szCs w:val="24"/>
          <w:shd w:val="clear" w:color="auto" w:fill="FFFFFF"/>
        </w:rPr>
        <w:t>13</w:t>
      </w:r>
      <w:proofErr w:type="gramEnd"/>
      <w:r w:rsidRPr="005A4C8C">
        <w:rPr>
          <w:sz w:val="24"/>
          <w:szCs w:val="24"/>
          <w:shd w:val="clear" w:color="auto" w:fill="FFFFFF"/>
        </w:rPr>
        <w:t xml:space="preserve">]. Last year, the largest improvement was seen in mid-air text entry when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transitioned word-gesture keyboards for mid-air use with the development of Vulture, reaching a text entry rate of 20.6 words per minute for their initial study. They achieved an even better text entry rate of 28.1 words per minute in a second study, with training and repeated measures, indicating learning the new techniques will help bring mid-air text entry closer to touch-based text entry. Vulture reached 59% of the text entry rate of touch-based inputs [9].</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purpose of this study is to use the Leap Motion, a new and emerging technology [15], for interpreting mid-air gestural inputs for text entry [16]. The only previous attempt for text entry with the Leap Motion was in mid-air handwriting [17]; however, even regular hand-writing is slow, and confined around 15 words per minute [3]. Instead, this study aims to follow the path of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and use the Leap Motion to extend word-gesture keyboards to mid-air text entry. Word-gesture keyboards have garnered popularity with the advent of smart phones and tablets and have been proven to perform well on touch screens [6, 19, </w:t>
      </w:r>
      <w:proofErr w:type="gramStart"/>
      <w:r w:rsidRPr="005A4C8C">
        <w:rPr>
          <w:sz w:val="24"/>
          <w:szCs w:val="24"/>
          <w:shd w:val="clear" w:color="auto" w:fill="FFFFFF"/>
        </w:rPr>
        <w:t>20</w:t>
      </w:r>
      <w:proofErr w:type="gramEnd"/>
      <w:r w:rsidRPr="005A4C8C">
        <w:rPr>
          <w:sz w:val="24"/>
          <w:szCs w:val="24"/>
          <w:shd w:val="clear" w:color="auto" w:fill="FFFFFF"/>
        </w:rPr>
        <w:t xml:space="preserve">]. This study intends to use the Leap Motion to find alternatives to mid-air, word-gesture keyboards and find a better approach than wearing a glove or detecting pinching [9, 11] for the mid-air equivalent of tapping and releasing for delimiters of words. This study will explore the option of using the extra degrees of freedom available in mid-air (e.g., depth) which was decided against by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to create virtual keyboards in mid-air, and it will also use several techniques of simulating touch for the mid-air equivalent of tapping and releasing for delimiters of words. The goal is to make it feel as similar to using a touch-based device as possible while still allowing for common gestures.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rationale behind this research is to improve mid-air text entry using techniques that will still allow for other gesture-controls when working with gesture-interfaces [1, 2, 5, 14, </w:t>
      </w:r>
      <w:proofErr w:type="gramStart"/>
      <w:r w:rsidRPr="005A4C8C">
        <w:rPr>
          <w:sz w:val="24"/>
          <w:szCs w:val="24"/>
          <w:shd w:val="clear" w:color="auto" w:fill="FFFFFF"/>
        </w:rPr>
        <w:t>18</w:t>
      </w:r>
      <w:proofErr w:type="gramEnd"/>
      <w:r w:rsidRPr="005A4C8C">
        <w:rPr>
          <w:sz w:val="24"/>
          <w:szCs w:val="24"/>
          <w:shd w:val="clear" w:color="auto" w:fill="FFFFFF"/>
        </w:rPr>
        <w:t>]. Touch-less gesture-controllers with mid-air text entry will benefit augmented reality (e.g., Google Glass, Microsoft HoloLens) as well as benefit the medical world (e.g., operating rooms) when it comes to sanitation and sterile environments to reduce the spread of pathogens.</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r w:rsidRPr="005A4C8C">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2.0</w:t>
      </w:r>
      <w:r w:rsidRPr="005A4C8C">
        <w:rPr>
          <w:b/>
          <w:sz w:val="24"/>
          <w:szCs w:val="24"/>
        </w:rPr>
        <w:tab/>
        <w:t xml:space="preserve">RESEARCH </w:t>
      </w:r>
      <w:r w:rsidRPr="005A4C8C">
        <w:rPr>
          <w:b/>
          <w:caps/>
          <w:sz w:val="24"/>
          <w:szCs w:val="24"/>
        </w:rPr>
        <w:t>Objectives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for mid-air, word-gesture keyboards to find a better approach than pinching for the mid-air equivalent of tapping and releasing for delimiters of words and increasing text entry rates [9].</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to touch-based, word-gesture keyboards. Alternatives, without training or repeated measures, are not expected to surpass touch-based, word-gesture keyboards in text entry rates; however, some alternatives are expected to be similar in error rates, precision, and usability.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Look for evidence of a correlation between having previous word-gesture keyboard experience and the text entry rates, error rates, precision, and usability of the various word-gesture keyboards.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t>3.0</w:t>
      </w:r>
      <w:r w:rsidRPr="005A4C8C">
        <w:rPr>
          <w:b/>
          <w:sz w:val="24"/>
          <w:szCs w:val="24"/>
        </w:rPr>
        <w:tab/>
        <w:t xml:space="preserve">SUBJECT </w:t>
      </w:r>
      <w:r w:rsidRPr="005A4C8C">
        <w:rPr>
          <w:b/>
          <w:caps/>
          <w:sz w:val="24"/>
          <w:szCs w:val="24"/>
        </w:rPr>
        <w:t>Selection &amp; RECRUITMENT</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Baylor University undergraduate and graduate students. Major, discipline and background are not factors. The subject must be able to speak English sufficient enough such that they are able to understand the consent form. The most recent reported enrollment at Baylor University was 16,263 in 2014. The press release containing the enrollment figure can be found in Appendix 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will be excluded or anyone who does not speak sufficient English to understand the consent form.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a single vulnerable population being used and that population is the students of Baylor University. Students are vulnerable due to their susceptibility to coercion by professors. Students will be protected from coercion by not using students that have classes under the faculty adviser or the principal investigator. Students in other classes will be offered extra credit as a provided benefit for participating in the study. Students will not be punished for not participating and will be given other opportunities for extra credit in place of participating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Subjects will be selected by having Baylor University professors offer their classes extra credit to participate in the study. Anyone that chooses not to participate should be given an alternative means of extra credit. Students that are interested in the study will contact the principal investigator and schedule a time to participate within the allotted study duration. If the participant cannot consent for </w:t>
      </w:r>
      <w:proofErr w:type="gramStart"/>
      <w:r w:rsidRPr="005A4C8C">
        <w:rPr>
          <w:sz w:val="24"/>
          <w:szCs w:val="24"/>
          <w:shd w:val="clear" w:color="auto" w:fill="FFFFFF"/>
        </w:rPr>
        <w:t>themselves</w:t>
      </w:r>
      <w:proofErr w:type="gramEnd"/>
      <w:r w:rsidRPr="005A4C8C">
        <w:rPr>
          <w:sz w:val="24"/>
          <w:szCs w:val="24"/>
          <w:shd w:val="clear" w:color="auto" w:fill="FFFFFF"/>
        </w:rPr>
        <w:t>, then they will not be used in the study and will be directed to their professor for alternative means of extra credit. This selection process allows only Baylor University students to be selected, where only non-consenting students or students unable to consent for themselves are excluded.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There will be two methods for recruitment and enrollment. The first method will be to post </w:t>
      </w:r>
      <w:r w:rsidRPr="005A4C8C">
        <w:rPr>
          <w:sz w:val="24"/>
          <w:szCs w:val="24"/>
          <w:shd w:val="clear" w:color="auto" w:fill="FFFFFF"/>
        </w:rPr>
        <w:lastRenderedPageBreak/>
        <w:t xml:space="preserve">posters/fliers to see if students are interested in participating. See Appendix B for the recruitment poster/flier. The second method will be to talk to </w:t>
      </w:r>
      <w:r w:rsidR="00FA20B4">
        <w:rPr>
          <w:sz w:val="24"/>
          <w:szCs w:val="24"/>
          <w:shd w:val="clear" w:color="auto" w:fill="FFFFFF"/>
        </w:rPr>
        <w:t>Baylor University professors and have them</w:t>
      </w:r>
      <w:r w:rsidRPr="005A4C8C">
        <w:rPr>
          <w:sz w:val="24"/>
          <w:szCs w:val="24"/>
          <w:shd w:val="clear" w:color="auto" w:fill="FFFFFF"/>
        </w:rPr>
        <w:t xml:space="preserve"> offer </w:t>
      </w:r>
      <w:r w:rsidR="00FA20B4">
        <w:rPr>
          <w:sz w:val="24"/>
          <w:szCs w:val="24"/>
          <w:shd w:val="clear" w:color="auto" w:fill="FFFFFF"/>
        </w:rPr>
        <w:t>their classes an optional opportunity</w:t>
      </w:r>
      <w:r w:rsidRPr="005A4C8C">
        <w:rPr>
          <w:sz w:val="24"/>
          <w:szCs w:val="24"/>
          <w:shd w:val="clear" w:color="auto" w:fill="FFFFFF"/>
        </w:rPr>
        <w:t xml:space="preserve"> to participate in the study</w:t>
      </w:r>
      <w:r w:rsidR="00FA20B4">
        <w:rPr>
          <w:sz w:val="24"/>
          <w:szCs w:val="24"/>
          <w:shd w:val="clear" w:color="auto" w:fill="FFFFFF"/>
        </w:rPr>
        <w:t xml:space="preserve"> for extra credit</w:t>
      </w:r>
      <w:r w:rsidRPr="005A4C8C">
        <w:rPr>
          <w:sz w:val="24"/>
          <w:szCs w:val="24"/>
          <w:shd w:val="clear" w:color="auto" w:fill="FFFFFF"/>
        </w:rPr>
        <w:t>.</w:t>
      </w:r>
      <w:r w:rsidR="00FA20B4">
        <w:rPr>
          <w:sz w:val="24"/>
          <w:szCs w:val="24"/>
          <w:shd w:val="clear" w:color="auto" w:fill="FFFFFF"/>
        </w:rPr>
        <w:t xml:space="preserve"> Extra credit, and additional extra credit opportunities, will be offered at the professor’s discretion.</w:t>
      </w:r>
      <w:r w:rsidR="00C853D1">
        <w:rPr>
          <w:sz w:val="24"/>
          <w:szCs w:val="24"/>
          <w:shd w:val="clear" w:color="auto" w:fill="FFFFFF"/>
        </w:rPr>
        <w:t xml:space="preserve"> All students who participate will also be offered a mean coupon valued at $8.50.</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consent process and procedures will consist of having the subject sit with the principal investigator so that the study can be explained. Once the study is explained, the subject will be given a consent form that lists all of the exact details of the study and how the subject will be involved. During that time, the subject will read the consent form without any influence or interaction from the faculty adviser or the principal investigator. If the subject has any questions about the consent form, they will be answered. If the subject chooses not to consent, there will be no penalty and they will not participate in the study. If the subject does consent, they may withdraw their consent at </w:t>
      </w:r>
      <w:r w:rsidR="00AC4408" w:rsidRPr="005A4C8C">
        <w:rPr>
          <w:sz w:val="24"/>
          <w:szCs w:val="24"/>
          <w:shd w:val="clear" w:color="auto" w:fill="FFFFFF"/>
        </w:rPr>
        <w:t>any time</w:t>
      </w:r>
      <w:r w:rsidRPr="005A4C8C">
        <w:rPr>
          <w:sz w:val="24"/>
          <w:szCs w:val="24"/>
          <w:shd w:val="clear" w:color="auto" w:fill="FFFFFF"/>
        </w:rPr>
        <w:t>, but any data collected during the time of their consent and subsequent withdrawal will not be discarded. See Appendix C for the full view of the consent form used.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no implied randomization process</w:t>
      </w:r>
      <w:r w:rsidR="00AC4408">
        <w:rPr>
          <w:sz w:val="24"/>
          <w:szCs w:val="24"/>
          <w:shd w:val="clear" w:color="auto" w:fill="FFFFFF"/>
        </w:rPr>
        <w:t>;</w:t>
      </w:r>
      <w:r w:rsidRPr="005A4C8C">
        <w:rPr>
          <w:sz w:val="24"/>
          <w:szCs w:val="24"/>
          <w:shd w:val="clear" w:color="auto" w:fill="FFFFFF"/>
        </w:rPr>
        <w:t xml:space="preserve"> subjects will be selected on a first come first serve basis until the sample size has been fulfilled. The process is not deliberate and is not specifically targeting any group or persons.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Subjects can withdraw at any time during the study. There is no penalty for withdrawing. Any data collected between the time of their consent and subsequent withdrawal will not be discarded.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caps/>
          <w:sz w:val="24"/>
          <w:szCs w:val="24"/>
        </w:rPr>
        <w:tab/>
        <w:t>3.1</w:t>
      </w:r>
      <w:r w:rsidRPr="005A4C8C">
        <w:rPr>
          <w:b/>
          <w:caps/>
          <w:sz w:val="24"/>
          <w:szCs w:val="24"/>
        </w:rPr>
        <w:tab/>
        <w:t>Inclusion Criteria</w:t>
      </w:r>
      <w:r w:rsidRPr="005A4C8C">
        <w:rPr>
          <w:sz w:val="24"/>
          <w:szCs w:val="24"/>
        </w:rPr>
        <w:t xml:space="preserve"> </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tabs>
          <w:tab w:val="left" w:pos="1440"/>
        </w:tabs>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English-speaking, Baylor University undergraduate and graduate students who can consent for themselves.</w:t>
      </w:r>
    </w:p>
    <w:p w:rsidR="003E7E48" w:rsidRPr="005A4C8C" w:rsidRDefault="003E7E48" w:rsidP="00744DE4">
      <w:pPr>
        <w:widowControl w:val="0"/>
        <w:tabs>
          <w:tab w:val="left" w:pos="1440"/>
        </w:tabs>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sz w:val="24"/>
          <w:szCs w:val="24"/>
        </w:rPr>
        <w:tab/>
      </w:r>
      <w:r w:rsidRPr="005A4C8C">
        <w:rPr>
          <w:b/>
          <w:sz w:val="24"/>
          <w:szCs w:val="24"/>
        </w:rPr>
        <w:t>3.2</w:t>
      </w:r>
      <w:r w:rsidRPr="005A4C8C">
        <w:rPr>
          <w:b/>
          <w:sz w:val="24"/>
          <w:szCs w:val="24"/>
        </w:rPr>
        <w:tab/>
        <w:t>EXCLUSION CRITERIA</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or speak sufficient English will be excluded.</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tabs>
          <w:tab w:val="left" w:pos="1440"/>
        </w:tabs>
        <w:spacing w:after="0" w:line="240" w:lineRule="auto"/>
        <w:rPr>
          <w:sz w:val="24"/>
          <w:szCs w:val="24"/>
        </w:rPr>
      </w:pPr>
    </w:p>
    <w:p w:rsidR="003E7E48" w:rsidRPr="005A4C8C" w:rsidRDefault="00744DE4" w:rsidP="00744DE4">
      <w:pPr>
        <w:widowControl w:val="0"/>
        <w:tabs>
          <w:tab w:val="left" w:pos="-1440"/>
        </w:tabs>
        <w:spacing w:after="0" w:line="240" w:lineRule="auto"/>
        <w:ind w:hanging="360"/>
        <w:rPr>
          <w:sz w:val="24"/>
          <w:szCs w:val="24"/>
        </w:rPr>
      </w:pPr>
      <w:r w:rsidRPr="005A4C8C">
        <w:rPr>
          <w:b/>
          <w:caps/>
          <w:sz w:val="24"/>
          <w:szCs w:val="24"/>
        </w:rPr>
        <w:tab/>
        <w:t>4.0</w:t>
      </w:r>
      <w:r w:rsidRPr="005A4C8C">
        <w:rPr>
          <w:b/>
          <w:caps/>
          <w:sz w:val="24"/>
          <w:szCs w:val="24"/>
        </w:rPr>
        <w:tab/>
        <w:t>RESEARCH METHOD &amp; PROCEDURES</w:t>
      </w:r>
    </w:p>
    <w:p w:rsidR="003E7E48" w:rsidRPr="005A4C8C" w:rsidRDefault="003E7E48" w:rsidP="00744DE4">
      <w:pPr>
        <w:widowControl w:val="0"/>
        <w:spacing w:after="0" w:line="240" w:lineRule="auto"/>
        <w:rPr>
          <w:sz w:val="24"/>
          <w:szCs w:val="24"/>
        </w:rPr>
      </w:pPr>
    </w:p>
    <w:p w:rsidR="003E7E48" w:rsidRPr="005A4C8C" w:rsidDel="00513A6F" w:rsidRDefault="00744DE4" w:rsidP="00744DE4">
      <w:pPr>
        <w:widowControl w:val="0"/>
        <w:spacing w:after="0" w:line="240" w:lineRule="auto"/>
        <w:ind w:left="360"/>
        <w:rPr>
          <w:del w:id="11" w:author="Garrett" w:date="2015-08-31T15:53:00Z"/>
          <w:sz w:val="24"/>
          <w:szCs w:val="24"/>
        </w:rPr>
      </w:pPr>
      <w:r w:rsidRPr="005A4C8C">
        <w:rPr>
          <w:sz w:val="24"/>
          <w:szCs w:val="24"/>
          <w:shd w:val="clear" w:color="auto" w:fill="FFFFFF"/>
        </w:rPr>
        <w:t xml:space="preserve">This study design is a Within-Subjects design. The strength of the Within-Subjects design is that the overall power will increase and there will be a reduction in error variance associated with individual differences. The weakness of using the Within-Subjects design is that it suffers from carryover effects between each keyboard input device. The participation in one condition may affect performance in other conditions. To account for this weakness, the study will be supplemented with a Latin Squares design for counterbalancing. The following is an example of how a Replicated Latin Squares design will be used in this study with a </w:t>
      </w:r>
      <w:r w:rsidRPr="005A4C8C">
        <w:rPr>
          <w:sz w:val="24"/>
          <w:szCs w:val="24"/>
          <w:shd w:val="clear" w:color="auto" w:fill="FFFFFF"/>
        </w:rPr>
        <w:lastRenderedPageBreak/>
        <w:t xml:space="preserve">sample size of </w:t>
      </w:r>
      <w:ins w:id="12" w:author="Garrett" w:date="2015-08-31T15:47:00Z">
        <w:r w:rsidR="00734AFD">
          <w:rPr>
            <w:sz w:val="24"/>
            <w:szCs w:val="24"/>
            <w:shd w:val="clear" w:color="auto" w:fill="FFFFFF"/>
          </w:rPr>
          <w:t>18</w:t>
        </w:r>
      </w:ins>
      <w:del w:id="13" w:author="Garrett" w:date="2015-08-31T15:47:00Z">
        <w:r w:rsidRPr="005A4C8C" w:rsidDel="00734AFD">
          <w:rPr>
            <w:sz w:val="24"/>
            <w:szCs w:val="24"/>
            <w:shd w:val="clear" w:color="auto" w:fill="FFFFFF"/>
          </w:rPr>
          <w:delText>14</w:delText>
        </w:r>
      </w:del>
      <w:r w:rsidRPr="005A4C8C">
        <w:rPr>
          <w:sz w:val="24"/>
          <w:szCs w:val="24"/>
          <w:shd w:val="clear" w:color="auto" w:fill="FFFFFF"/>
        </w:rPr>
        <w:t xml:space="preserve"> and </w:t>
      </w:r>
      <w:ins w:id="14" w:author="Garrett" w:date="2015-08-31T15:47:00Z">
        <w:r w:rsidR="00734AFD">
          <w:rPr>
            <w:sz w:val="24"/>
            <w:szCs w:val="24"/>
            <w:shd w:val="clear" w:color="auto" w:fill="FFFFFF"/>
          </w:rPr>
          <w:t>6</w:t>
        </w:r>
      </w:ins>
      <w:del w:id="15" w:author="Garrett" w:date="2015-08-31T15:47:00Z">
        <w:r w:rsidRPr="005A4C8C" w:rsidDel="00734AFD">
          <w:rPr>
            <w:sz w:val="24"/>
            <w:szCs w:val="24"/>
            <w:shd w:val="clear" w:color="auto" w:fill="FFFFFF"/>
          </w:rPr>
          <w:delText>7</w:delText>
        </w:r>
      </w:del>
      <w:r w:rsidRPr="005A4C8C">
        <w:rPr>
          <w:sz w:val="24"/>
          <w:szCs w:val="24"/>
          <w:shd w:val="clear" w:color="auto" w:fill="FFFFFF"/>
        </w:rPr>
        <w:t xml:space="preserve"> conditions:</w:t>
      </w:r>
    </w:p>
    <w:p w:rsidR="00513A6F" w:rsidRDefault="00513A6F">
      <w:pPr>
        <w:widowControl w:val="0"/>
        <w:spacing w:after="0" w:line="240" w:lineRule="auto"/>
        <w:ind w:left="360"/>
        <w:rPr>
          <w:ins w:id="16" w:author="Garrett" w:date="2015-08-31T15:53:00Z"/>
          <w:sz w:val="24"/>
          <w:szCs w:val="24"/>
        </w:rPr>
        <w:pPrChange w:id="17" w:author="Garrett" w:date="2015-08-31T15:53:00Z">
          <w:pPr>
            <w:suppressAutoHyphens w:val="0"/>
          </w:pPr>
        </w:pPrChange>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13A6F">
        <w:trPr>
          <w:ins w:id="18" w:author="Garrett" w:date="2015-08-31T15:57:00Z"/>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 w:author="Garrett" w:date="2015-08-31T15:57:00Z"/>
                <w:sz w:val="24"/>
                <w:szCs w:val="24"/>
              </w:rPr>
            </w:pPr>
            <w:ins w:id="20" w:author="Garrett" w:date="2015-08-31T15:57:00Z">
              <w:r w:rsidRPr="005A4C8C">
                <w:rPr>
                  <w:b/>
                  <w:bCs/>
                  <w:sz w:val="24"/>
                  <w:szCs w:val="24"/>
                </w:rPr>
                <w:t>Rep 1</w:t>
              </w:r>
            </w:ins>
          </w:p>
        </w:tc>
      </w:tr>
      <w:tr w:rsidR="00513A6F" w:rsidRPr="005A4C8C" w:rsidTr="00513A6F">
        <w:trPr>
          <w:ins w:id="21" w:author="Garrett" w:date="2015-08-31T15:57: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2" w:author="Garrett" w:date="2015-08-31T15:57:00Z"/>
                <w:b/>
                <w:bCs/>
                <w:sz w:val="24"/>
                <w:szCs w:val="24"/>
              </w:rPr>
            </w:pPr>
            <w:ins w:id="23" w:author="Garrett" w:date="2015-08-31T15:57:00Z">
              <w:r w:rsidRPr="005A4C8C">
                <w:rPr>
                  <w:b/>
                  <w:bCs/>
                  <w:sz w:val="24"/>
                  <w:szCs w:val="24"/>
                </w:rPr>
                <w:t>subjects</w:t>
              </w:r>
            </w:ins>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4" w:author="Garrett" w:date="2015-08-31T15:57:00Z"/>
                <w:sz w:val="24"/>
                <w:szCs w:val="24"/>
              </w:rPr>
            </w:pPr>
            <w:ins w:id="25" w:author="Garrett" w:date="2015-08-31T15:58:00Z">
              <w:r w:rsidRPr="005A4C8C">
                <w:rPr>
                  <w:b/>
                  <w:bCs/>
                  <w:sz w:val="24"/>
                  <w:szCs w:val="24"/>
                </w:rPr>
                <w:t>conditions</w:t>
              </w:r>
            </w:ins>
          </w:p>
        </w:tc>
      </w:tr>
      <w:tr w:rsidR="00513A6F" w:rsidRPr="005A4C8C" w:rsidTr="00513A6F">
        <w:trPr>
          <w:ins w:id="26"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7" w:author="Garrett" w:date="2015-08-31T15:53:00Z"/>
                <w:sz w:val="24"/>
                <w:szCs w:val="24"/>
              </w:rPr>
            </w:pPr>
            <w:ins w:id="28" w:author="Garrett" w:date="2015-08-31T15:53:00Z">
              <w:r w:rsidRPr="005A4C8C">
                <w:rPr>
                  <w:b/>
                  <w:bCs/>
                  <w:sz w:val="24"/>
                  <w:szCs w:val="24"/>
                </w:rPr>
                <w:t>1</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9" w:author="Garrett" w:date="2015-08-31T15:53:00Z"/>
                <w:sz w:val="24"/>
                <w:szCs w:val="24"/>
              </w:rPr>
            </w:pPr>
            <w:ins w:id="30" w:author="Garrett" w:date="2015-08-31T15:53: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 w:author="Garrett" w:date="2015-08-31T15:53:00Z"/>
                <w:sz w:val="24"/>
                <w:szCs w:val="24"/>
              </w:rPr>
            </w:pPr>
            <w:ins w:id="32" w:author="Garrett" w:date="2015-08-31T15:53: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3" w:author="Garrett" w:date="2015-08-31T15:53:00Z"/>
                <w:sz w:val="24"/>
                <w:szCs w:val="24"/>
              </w:rPr>
            </w:pPr>
            <w:ins w:id="34" w:author="Garrett" w:date="2015-08-31T15:53:00Z">
              <w:r w:rsidRPr="005A4C8C">
                <w:rPr>
                  <w:sz w:val="24"/>
                  <w:szCs w:val="24"/>
                </w:rPr>
                <w:t>C</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5" w:author="Garrett" w:date="2015-08-31T15:53:00Z"/>
                <w:sz w:val="24"/>
                <w:szCs w:val="24"/>
              </w:rPr>
            </w:pPr>
            <w:ins w:id="36" w:author="Garrett" w:date="2015-08-31T15:53: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7" w:author="Garrett" w:date="2015-08-31T15:53:00Z"/>
                <w:sz w:val="24"/>
                <w:szCs w:val="24"/>
              </w:rPr>
            </w:pPr>
            <w:ins w:id="38" w:author="Garrett" w:date="2015-08-31T15:53: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9" w:author="Garrett" w:date="2015-08-31T15:53:00Z"/>
                <w:sz w:val="24"/>
                <w:szCs w:val="24"/>
              </w:rPr>
            </w:pPr>
            <w:ins w:id="40" w:author="Garrett" w:date="2015-08-31T15:53:00Z">
              <w:r w:rsidRPr="005A4C8C">
                <w:rPr>
                  <w:sz w:val="24"/>
                  <w:szCs w:val="24"/>
                </w:rPr>
                <w:t>F</w:t>
              </w:r>
            </w:ins>
          </w:p>
        </w:tc>
      </w:tr>
      <w:tr w:rsidR="00513A6F" w:rsidRPr="005A4C8C" w:rsidTr="00513A6F">
        <w:trPr>
          <w:ins w:id="41"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42" w:author="Garrett" w:date="2015-08-31T15:53:00Z"/>
                <w:sz w:val="24"/>
                <w:szCs w:val="24"/>
              </w:rPr>
            </w:pPr>
            <w:ins w:id="43" w:author="Garrett" w:date="2015-08-31T15:53:00Z">
              <w:r w:rsidRPr="005A4C8C">
                <w:rPr>
                  <w:b/>
                  <w:bCs/>
                  <w:sz w:val="24"/>
                  <w:szCs w:val="24"/>
                </w:rPr>
                <w:t>2</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44" w:author="Garrett" w:date="2015-08-31T15:53:00Z"/>
                <w:sz w:val="24"/>
                <w:szCs w:val="24"/>
              </w:rPr>
            </w:pPr>
            <w:ins w:id="45" w:author="Garrett" w:date="2015-08-31T15:53: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46" w:author="Garrett" w:date="2015-08-31T15:53:00Z"/>
                <w:sz w:val="24"/>
                <w:szCs w:val="24"/>
              </w:rPr>
            </w:pPr>
            <w:ins w:id="47" w:author="Garrett" w:date="2015-08-31T15:53: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48" w:author="Garrett" w:date="2015-08-31T15:53:00Z"/>
                <w:sz w:val="24"/>
                <w:szCs w:val="24"/>
              </w:rPr>
            </w:pPr>
            <w:ins w:id="49" w:author="Garrett" w:date="2015-08-31T15:53:00Z">
              <w:r w:rsidRPr="005A4C8C">
                <w:rPr>
                  <w:sz w:val="24"/>
                  <w:szCs w:val="24"/>
                </w:rPr>
                <w:t>D</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50" w:author="Garrett" w:date="2015-08-31T15:53:00Z"/>
                <w:sz w:val="24"/>
                <w:szCs w:val="24"/>
              </w:rPr>
            </w:pPr>
            <w:ins w:id="51" w:author="Garrett" w:date="2015-08-31T15:53: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52" w:author="Garrett" w:date="2015-08-31T15:53:00Z"/>
                <w:sz w:val="24"/>
                <w:szCs w:val="24"/>
              </w:rPr>
            </w:pPr>
            <w:ins w:id="53" w:author="Garrett" w:date="2015-08-31T15:53: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54" w:author="Garrett" w:date="2015-08-31T15:53:00Z"/>
                <w:sz w:val="24"/>
                <w:szCs w:val="24"/>
              </w:rPr>
            </w:pPr>
            <w:ins w:id="55" w:author="Garrett" w:date="2015-08-31T15:58:00Z">
              <w:r>
                <w:rPr>
                  <w:sz w:val="24"/>
                  <w:szCs w:val="24"/>
                </w:rPr>
                <w:t>A</w:t>
              </w:r>
            </w:ins>
          </w:p>
        </w:tc>
      </w:tr>
      <w:tr w:rsidR="00513A6F" w:rsidRPr="005A4C8C" w:rsidTr="00513A6F">
        <w:trPr>
          <w:ins w:id="56"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57" w:author="Garrett" w:date="2015-08-31T15:53:00Z"/>
                <w:sz w:val="24"/>
                <w:szCs w:val="24"/>
              </w:rPr>
            </w:pPr>
            <w:ins w:id="58" w:author="Garrett" w:date="2015-08-31T15:53:00Z">
              <w:r w:rsidRPr="005A4C8C">
                <w:rPr>
                  <w:b/>
                  <w:bCs/>
                  <w:sz w:val="24"/>
                  <w:szCs w:val="24"/>
                </w:rPr>
                <w:t>3</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59" w:author="Garrett" w:date="2015-08-31T15:53:00Z"/>
                <w:sz w:val="24"/>
                <w:szCs w:val="24"/>
              </w:rPr>
            </w:pPr>
            <w:ins w:id="60" w:author="Garrett" w:date="2015-08-31T15:53: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61" w:author="Garrett" w:date="2015-08-31T15:53:00Z"/>
                <w:sz w:val="24"/>
                <w:szCs w:val="24"/>
              </w:rPr>
            </w:pPr>
            <w:ins w:id="62" w:author="Garrett" w:date="2015-08-31T15:53: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63" w:author="Garrett" w:date="2015-08-31T15:53:00Z"/>
                <w:sz w:val="24"/>
                <w:szCs w:val="24"/>
              </w:rPr>
            </w:pPr>
            <w:ins w:id="64" w:author="Garrett" w:date="2015-08-31T15:53:00Z">
              <w:r w:rsidRPr="005A4C8C">
                <w:rPr>
                  <w:sz w:val="24"/>
                  <w:szCs w:val="24"/>
                </w:rPr>
                <w:t>E</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65" w:author="Garrett" w:date="2015-08-31T15:53:00Z"/>
                <w:sz w:val="24"/>
                <w:szCs w:val="24"/>
              </w:rPr>
            </w:pPr>
            <w:ins w:id="66" w:author="Garrett" w:date="2015-08-31T15:53: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67" w:author="Garrett" w:date="2015-08-31T15:53:00Z"/>
                <w:sz w:val="24"/>
                <w:szCs w:val="24"/>
              </w:rPr>
            </w:pPr>
            <w:ins w:id="68" w:author="Garrett" w:date="2015-08-31T15:58: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69" w:author="Garrett" w:date="2015-08-31T15:53:00Z"/>
                <w:sz w:val="24"/>
                <w:szCs w:val="24"/>
              </w:rPr>
            </w:pPr>
            <w:ins w:id="70" w:author="Garrett" w:date="2015-08-31T15:58:00Z">
              <w:r>
                <w:rPr>
                  <w:sz w:val="24"/>
                  <w:szCs w:val="24"/>
                </w:rPr>
                <w:t>B</w:t>
              </w:r>
            </w:ins>
          </w:p>
        </w:tc>
      </w:tr>
      <w:tr w:rsidR="00513A6F" w:rsidRPr="005A4C8C" w:rsidTr="00513A6F">
        <w:trPr>
          <w:ins w:id="71"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72" w:author="Garrett" w:date="2015-08-31T15:53:00Z"/>
                <w:sz w:val="24"/>
                <w:szCs w:val="24"/>
              </w:rPr>
            </w:pPr>
            <w:ins w:id="73" w:author="Garrett" w:date="2015-08-31T15:53:00Z">
              <w:r w:rsidRPr="005A4C8C">
                <w:rPr>
                  <w:b/>
                  <w:bCs/>
                  <w:sz w:val="24"/>
                  <w:szCs w:val="24"/>
                </w:rPr>
                <w:t>4</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74" w:author="Garrett" w:date="2015-08-31T15:53:00Z"/>
                <w:sz w:val="24"/>
                <w:szCs w:val="24"/>
              </w:rPr>
            </w:pPr>
            <w:ins w:id="75" w:author="Garrett" w:date="2015-08-31T15:53: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76" w:author="Garrett" w:date="2015-08-31T15:53:00Z"/>
                <w:sz w:val="24"/>
                <w:szCs w:val="24"/>
              </w:rPr>
            </w:pPr>
            <w:ins w:id="77" w:author="Garrett" w:date="2015-08-31T15:53: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78" w:author="Garrett" w:date="2015-08-31T15:53:00Z"/>
                <w:sz w:val="24"/>
                <w:szCs w:val="24"/>
              </w:rPr>
            </w:pPr>
            <w:ins w:id="79" w:author="Garrett" w:date="2015-08-31T15:53:00Z">
              <w:r w:rsidRPr="005A4C8C">
                <w:rPr>
                  <w:sz w:val="24"/>
                  <w:szCs w:val="24"/>
                </w:rPr>
                <w:t>F</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80" w:author="Garrett" w:date="2015-08-31T15:53:00Z"/>
                <w:sz w:val="24"/>
                <w:szCs w:val="24"/>
              </w:rPr>
            </w:pPr>
            <w:ins w:id="81" w:author="Garrett" w:date="2015-08-31T15:58: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82" w:author="Garrett" w:date="2015-08-31T15:53:00Z"/>
                <w:sz w:val="24"/>
                <w:szCs w:val="24"/>
              </w:rPr>
            </w:pPr>
            <w:ins w:id="83" w:author="Garrett" w:date="2015-08-31T15:58: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84" w:author="Garrett" w:date="2015-08-31T15:53:00Z"/>
                <w:sz w:val="24"/>
                <w:szCs w:val="24"/>
              </w:rPr>
            </w:pPr>
            <w:ins w:id="85" w:author="Garrett" w:date="2015-08-31T15:58:00Z">
              <w:r>
                <w:rPr>
                  <w:sz w:val="24"/>
                  <w:szCs w:val="24"/>
                </w:rPr>
                <w:t>C</w:t>
              </w:r>
            </w:ins>
          </w:p>
        </w:tc>
      </w:tr>
      <w:tr w:rsidR="00513A6F" w:rsidRPr="005A4C8C" w:rsidTr="00513A6F">
        <w:trPr>
          <w:ins w:id="86"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87" w:author="Garrett" w:date="2015-08-31T15:53:00Z"/>
                <w:sz w:val="24"/>
                <w:szCs w:val="24"/>
              </w:rPr>
            </w:pPr>
            <w:ins w:id="88" w:author="Garrett" w:date="2015-08-31T15:53:00Z">
              <w:r w:rsidRPr="005A4C8C">
                <w:rPr>
                  <w:b/>
                  <w:bCs/>
                  <w:sz w:val="24"/>
                  <w:szCs w:val="24"/>
                </w:rPr>
                <w:t>5</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89" w:author="Garrett" w:date="2015-08-31T15:53:00Z"/>
                <w:sz w:val="24"/>
                <w:szCs w:val="24"/>
              </w:rPr>
            </w:pPr>
            <w:ins w:id="90" w:author="Garrett" w:date="2015-08-31T15:53: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91" w:author="Garrett" w:date="2015-08-31T15:53:00Z"/>
                <w:sz w:val="24"/>
                <w:szCs w:val="24"/>
              </w:rPr>
            </w:pPr>
            <w:ins w:id="92" w:author="Garrett" w:date="2015-08-31T15:53: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93" w:author="Garrett" w:date="2015-08-31T15:53:00Z"/>
                <w:sz w:val="24"/>
                <w:szCs w:val="24"/>
              </w:rPr>
            </w:pPr>
            <w:ins w:id="94" w:author="Garrett" w:date="2015-08-31T15:59:00Z">
              <w:r>
                <w:rPr>
                  <w:sz w:val="24"/>
                  <w:szCs w:val="24"/>
                </w:rPr>
                <w:t>A</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95" w:author="Garrett" w:date="2015-08-31T15:53:00Z"/>
                <w:sz w:val="24"/>
                <w:szCs w:val="24"/>
              </w:rPr>
            </w:pPr>
            <w:ins w:id="96" w:author="Garrett" w:date="2015-08-31T15:59: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97" w:author="Garrett" w:date="2015-08-31T15:53:00Z"/>
                <w:sz w:val="24"/>
                <w:szCs w:val="24"/>
              </w:rPr>
            </w:pPr>
            <w:ins w:id="98" w:author="Garrett" w:date="2015-08-31T15:59:00Z">
              <w:r>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99" w:author="Garrett" w:date="2015-08-31T15:53:00Z"/>
                <w:sz w:val="24"/>
                <w:szCs w:val="24"/>
              </w:rPr>
            </w:pPr>
            <w:ins w:id="100" w:author="Garrett" w:date="2015-08-31T15:59:00Z">
              <w:r>
                <w:rPr>
                  <w:sz w:val="24"/>
                  <w:szCs w:val="24"/>
                </w:rPr>
                <w:t>D</w:t>
              </w:r>
            </w:ins>
          </w:p>
        </w:tc>
      </w:tr>
      <w:tr w:rsidR="00513A6F" w:rsidRPr="005A4C8C" w:rsidTr="00513A6F">
        <w:trPr>
          <w:ins w:id="101" w:author="Garrett" w:date="2015-08-31T15:53: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02" w:author="Garrett" w:date="2015-08-31T15:53:00Z"/>
                <w:sz w:val="24"/>
                <w:szCs w:val="24"/>
              </w:rPr>
            </w:pPr>
            <w:ins w:id="103" w:author="Garrett" w:date="2015-08-31T15:53:00Z">
              <w:r w:rsidRPr="005A4C8C">
                <w:rPr>
                  <w:b/>
                  <w:bCs/>
                  <w:sz w:val="24"/>
                  <w:szCs w:val="24"/>
                </w:rPr>
                <w:t>6</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04" w:author="Garrett" w:date="2015-08-31T15:53:00Z"/>
                <w:sz w:val="24"/>
                <w:szCs w:val="24"/>
              </w:rPr>
            </w:pPr>
            <w:ins w:id="105" w:author="Garrett" w:date="2015-08-31T15:53: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06" w:author="Garrett" w:date="2015-08-31T15:53:00Z"/>
                <w:sz w:val="24"/>
                <w:szCs w:val="24"/>
              </w:rPr>
            </w:pPr>
            <w:ins w:id="107" w:author="Garrett" w:date="2015-08-31T15:59: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08" w:author="Garrett" w:date="2015-08-31T15:53:00Z"/>
                <w:sz w:val="24"/>
                <w:szCs w:val="24"/>
              </w:rPr>
            </w:pPr>
            <w:ins w:id="109" w:author="Garrett" w:date="2015-08-31T15:59:00Z">
              <w:r w:rsidRPr="005A4C8C">
                <w:rPr>
                  <w:sz w:val="24"/>
                  <w:szCs w:val="24"/>
                </w:rPr>
                <w:t>B</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10" w:author="Garrett" w:date="2015-08-31T15:53:00Z"/>
                <w:sz w:val="24"/>
                <w:szCs w:val="24"/>
              </w:rPr>
            </w:pPr>
            <w:ins w:id="111" w:author="Garrett" w:date="2015-08-31T15:59: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12" w:author="Garrett" w:date="2015-08-31T15:53:00Z"/>
                <w:sz w:val="24"/>
                <w:szCs w:val="24"/>
              </w:rPr>
            </w:pPr>
            <w:ins w:id="113" w:author="Garrett" w:date="2015-08-31T15:59: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14" w:author="Garrett" w:date="2015-08-31T15:53:00Z"/>
                <w:sz w:val="24"/>
                <w:szCs w:val="24"/>
              </w:rPr>
            </w:pPr>
            <w:ins w:id="115" w:author="Garrett" w:date="2015-08-31T15:59:00Z">
              <w:r>
                <w:rPr>
                  <w:sz w:val="24"/>
                  <w:szCs w:val="24"/>
                </w:rPr>
                <w:t>E</w:t>
              </w:r>
            </w:ins>
          </w:p>
        </w:tc>
      </w:tr>
    </w:tbl>
    <w:p w:rsidR="00513A6F" w:rsidRDefault="00513A6F">
      <w:pPr>
        <w:suppressAutoHyphens w:val="0"/>
        <w:spacing w:after="0"/>
        <w:rPr>
          <w:ins w:id="116" w:author="Garrett" w:date="2015-08-31T16:00:00Z"/>
          <w:sz w:val="24"/>
          <w:szCs w:val="24"/>
        </w:rPr>
        <w:pPrChange w:id="117" w:author="Garrett" w:date="2015-08-31T16:02:00Z">
          <w:pPr>
            <w:suppressAutoHyphens w:val="0"/>
          </w:pPr>
        </w:pPrChange>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13A6F">
        <w:trPr>
          <w:ins w:id="118" w:author="Garrett" w:date="2015-08-31T16:00:00Z"/>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19" w:author="Garrett" w:date="2015-08-31T16:00:00Z"/>
                <w:sz w:val="24"/>
                <w:szCs w:val="24"/>
              </w:rPr>
            </w:pPr>
            <w:ins w:id="120" w:author="Garrett" w:date="2015-08-31T16:00:00Z">
              <w:r>
                <w:rPr>
                  <w:b/>
                  <w:bCs/>
                  <w:sz w:val="24"/>
                  <w:szCs w:val="24"/>
                </w:rPr>
                <w:t xml:space="preserve">Rep </w:t>
              </w:r>
            </w:ins>
            <w:ins w:id="121" w:author="Garrett" w:date="2015-08-31T16:01:00Z">
              <w:r>
                <w:rPr>
                  <w:b/>
                  <w:bCs/>
                  <w:sz w:val="24"/>
                  <w:szCs w:val="24"/>
                </w:rPr>
                <w:t>2</w:t>
              </w:r>
            </w:ins>
          </w:p>
        </w:tc>
      </w:tr>
      <w:tr w:rsidR="00513A6F" w:rsidRPr="005A4C8C" w:rsidTr="00513A6F">
        <w:trPr>
          <w:ins w:id="122"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23" w:author="Garrett" w:date="2015-08-31T16:00:00Z"/>
                <w:b/>
                <w:bCs/>
                <w:sz w:val="24"/>
                <w:szCs w:val="24"/>
              </w:rPr>
            </w:pPr>
            <w:ins w:id="124" w:author="Garrett" w:date="2015-08-31T16:00:00Z">
              <w:r w:rsidRPr="005A4C8C">
                <w:rPr>
                  <w:b/>
                  <w:bCs/>
                  <w:sz w:val="24"/>
                  <w:szCs w:val="24"/>
                </w:rPr>
                <w:t>subjects</w:t>
              </w:r>
            </w:ins>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25" w:author="Garrett" w:date="2015-08-31T16:00:00Z"/>
                <w:sz w:val="24"/>
                <w:szCs w:val="24"/>
              </w:rPr>
            </w:pPr>
            <w:ins w:id="126" w:author="Garrett" w:date="2015-08-31T16:00:00Z">
              <w:r w:rsidRPr="005A4C8C">
                <w:rPr>
                  <w:b/>
                  <w:bCs/>
                  <w:sz w:val="24"/>
                  <w:szCs w:val="24"/>
                </w:rPr>
                <w:t>conditions</w:t>
              </w:r>
            </w:ins>
          </w:p>
        </w:tc>
      </w:tr>
      <w:tr w:rsidR="00513A6F" w:rsidRPr="005A4C8C" w:rsidTr="00513A6F">
        <w:trPr>
          <w:ins w:id="127"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28" w:author="Garrett" w:date="2015-08-31T16:00:00Z"/>
                <w:sz w:val="24"/>
                <w:szCs w:val="24"/>
              </w:rPr>
            </w:pPr>
            <w:ins w:id="129" w:author="Garrett" w:date="2015-08-31T16:01:00Z">
              <w:r>
                <w:rPr>
                  <w:b/>
                  <w:bCs/>
                  <w:sz w:val="24"/>
                  <w:szCs w:val="24"/>
                </w:rPr>
                <w:t>7</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30" w:author="Garrett" w:date="2015-08-31T16:00:00Z"/>
                <w:sz w:val="24"/>
                <w:szCs w:val="24"/>
              </w:rPr>
            </w:pPr>
            <w:ins w:id="131" w:author="Garrett" w:date="2015-08-31T16:01: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32" w:author="Garrett" w:date="2015-08-31T16:00:00Z"/>
                <w:sz w:val="24"/>
                <w:szCs w:val="24"/>
              </w:rPr>
            </w:pPr>
            <w:ins w:id="133" w:author="Garrett" w:date="2015-08-31T16:01: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34" w:author="Garrett" w:date="2015-08-31T16:00:00Z"/>
                <w:sz w:val="24"/>
                <w:szCs w:val="24"/>
              </w:rPr>
            </w:pPr>
            <w:ins w:id="135" w:author="Garrett" w:date="2015-08-31T16:01:00Z">
              <w:r w:rsidRPr="005A4C8C">
                <w:rPr>
                  <w:sz w:val="24"/>
                  <w:szCs w:val="24"/>
                </w:rPr>
                <w:t>B</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36" w:author="Garrett" w:date="2015-08-31T16:00:00Z"/>
                <w:sz w:val="24"/>
                <w:szCs w:val="24"/>
              </w:rPr>
            </w:pPr>
            <w:ins w:id="137" w:author="Garrett" w:date="2015-08-31T16:01: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38" w:author="Garrett" w:date="2015-08-31T16:00:00Z"/>
                <w:sz w:val="24"/>
                <w:szCs w:val="24"/>
              </w:rPr>
            </w:pPr>
            <w:ins w:id="139" w:author="Garrett" w:date="2015-08-31T16:01: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40" w:author="Garrett" w:date="2015-08-31T16:00:00Z"/>
                <w:sz w:val="24"/>
                <w:szCs w:val="24"/>
              </w:rPr>
            </w:pPr>
            <w:ins w:id="141" w:author="Garrett" w:date="2015-08-31T16:01:00Z">
              <w:r>
                <w:rPr>
                  <w:sz w:val="24"/>
                  <w:szCs w:val="24"/>
                </w:rPr>
                <w:t>E</w:t>
              </w:r>
            </w:ins>
          </w:p>
        </w:tc>
      </w:tr>
      <w:tr w:rsidR="00513A6F" w:rsidRPr="005A4C8C" w:rsidTr="00513A6F">
        <w:trPr>
          <w:ins w:id="142"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43" w:author="Garrett" w:date="2015-08-31T16:00:00Z"/>
                <w:sz w:val="24"/>
                <w:szCs w:val="24"/>
              </w:rPr>
            </w:pPr>
            <w:ins w:id="144" w:author="Garrett" w:date="2015-08-31T16:01:00Z">
              <w:r>
                <w:rPr>
                  <w:b/>
                  <w:bCs/>
                  <w:sz w:val="24"/>
                  <w:szCs w:val="24"/>
                </w:rPr>
                <w:t>8</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45" w:author="Garrett" w:date="2015-08-31T16:00:00Z"/>
                <w:sz w:val="24"/>
                <w:szCs w:val="24"/>
              </w:rPr>
            </w:pPr>
            <w:ins w:id="146" w:author="Garrett" w:date="2015-08-31T16:01: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47" w:author="Garrett" w:date="2015-08-31T16:00:00Z"/>
                <w:sz w:val="24"/>
                <w:szCs w:val="24"/>
              </w:rPr>
            </w:pPr>
            <w:ins w:id="148" w:author="Garrett" w:date="2015-08-31T16:01: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49" w:author="Garrett" w:date="2015-08-31T16:00:00Z"/>
                <w:sz w:val="24"/>
                <w:szCs w:val="24"/>
              </w:rPr>
            </w:pPr>
            <w:ins w:id="150" w:author="Garrett" w:date="2015-08-31T16:01:00Z">
              <w:r w:rsidRPr="005A4C8C">
                <w:rPr>
                  <w:sz w:val="24"/>
                  <w:szCs w:val="24"/>
                </w:rPr>
                <w:t>C</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51" w:author="Garrett" w:date="2015-08-31T16:00:00Z"/>
                <w:sz w:val="24"/>
                <w:szCs w:val="24"/>
              </w:rPr>
            </w:pPr>
            <w:ins w:id="152" w:author="Garrett" w:date="2015-08-31T16:01: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53" w:author="Garrett" w:date="2015-08-31T16:00:00Z"/>
                <w:sz w:val="24"/>
                <w:szCs w:val="24"/>
              </w:rPr>
            </w:pPr>
            <w:ins w:id="154" w:author="Garrett" w:date="2015-08-31T16:01: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55" w:author="Garrett" w:date="2015-08-31T16:00:00Z"/>
                <w:sz w:val="24"/>
                <w:szCs w:val="24"/>
              </w:rPr>
            </w:pPr>
            <w:ins w:id="156" w:author="Garrett" w:date="2015-08-31T16:01:00Z">
              <w:r w:rsidRPr="005A4C8C">
                <w:rPr>
                  <w:sz w:val="24"/>
                  <w:szCs w:val="24"/>
                </w:rPr>
                <w:t>F</w:t>
              </w:r>
            </w:ins>
          </w:p>
        </w:tc>
      </w:tr>
      <w:tr w:rsidR="00513A6F" w:rsidRPr="005A4C8C" w:rsidTr="00513A6F">
        <w:trPr>
          <w:ins w:id="157"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58" w:author="Garrett" w:date="2015-08-31T16:00:00Z"/>
                <w:sz w:val="24"/>
                <w:szCs w:val="24"/>
              </w:rPr>
            </w:pPr>
            <w:ins w:id="159" w:author="Garrett" w:date="2015-08-31T16:01:00Z">
              <w:r>
                <w:rPr>
                  <w:b/>
                  <w:bCs/>
                  <w:sz w:val="24"/>
                  <w:szCs w:val="24"/>
                </w:rPr>
                <w:t>9</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60" w:author="Garrett" w:date="2015-08-31T16:00:00Z"/>
                <w:sz w:val="24"/>
                <w:szCs w:val="24"/>
              </w:rPr>
            </w:pPr>
            <w:ins w:id="161" w:author="Garrett" w:date="2015-08-31T16:01: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62" w:author="Garrett" w:date="2015-08-31T16:00:00Z"/>
                <w:sz w:val="24"/>
                <w:szCs w:val="24"/>
              </w:rPr>
            </w:pPr>
            <w:ins w:id="163" w:author="Garrett" w:date="2015-08-31T16:01: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64" w:author="Garrett" w:date="2015-08-31T16:00:00Z"/>
                <w:sz w:val="24"/>
                <w:szCs w:val="24"/>
              </w:rPr>
            </w:pPr>
            <w:ins w:id="165" w:author="Garrett" w:date="2015-08-31T16:01:00Z">
              <w:r w:rsidRPr="005A4C8C">
                <w:rPr>
                  <w:sz w:val="24"/>
                  <w:szCs w:val="24"/>
                </w:rPr>
                <w:t>D</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66" w:author="Garrett" w:date="2015-08-31T16:00:00Z"/>
                <w:sz w:val="24"/>
                <w:szCs w:val="24"/>
              </w:rPr>
            </w:pPr>
            <w:ins w:id="167" w:author="Garrett" w:date="2015-08-31T16:01: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68" w:author="Garrett" w:date="2015-08-31T16:00:00Z"/>
                <w:sz w:val="24"/>
                <w:szCs w:val="24"/>
              </w:rPr>
            </w:pPr>
            <w:ins w:id="169" w:author="Garrett" w:date="2015-08-31T16:01: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70" w:author="Garrett" w:date="2015-08-31T16:00:00Z"/>
                <w:sz w:val="24"/>
                <w:szCs w:val="24"/>
              </w:rPr>
            </w:pPr>
            <w:ins w:id="171" w:author="Garrett" w:date="2015-08-31T16:01:00Z">
              <w:r>
                <w:rPr>
                  <w:sz w:val="24"/>
                  <w:szCs w:val="24"/>
                </w:rPr>
                <w:t>A</w:t>
              </w:r>
            </w:ins>
          </w:p>
        </w:tc>
      </w:tr>
      <w:tr w:rsidR="00513A6F" w:rsidRPr="005A4C8C" w:rsidTr="00513A6F">
        <w:trPr>
          <w:ins w:id="172"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73" w:author="Garrett" w:date="2015-08-31T16:00:00Z"/>
                <w:sz w:val="24"/>
                <w:szCs w:val="24"/>
              </w:rPr>
            </w:pPr>
            <w:ins w:id="174" w:author="Garrett" w:date="2015-08-31T16:01:00Z">
              <w:r>
                <w:rPr>
                  <w:b/>
                  <w:bCs/>
                  <w:sz w:val="24"/>
                  <w:szCs w:val="24"/>
                </w:rPr>
                <w:t>10</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75" w:author="Garrett" w:date="2015-08-31T16:00:00Z"/>
                <w:sz w:val="24"/>
                <w:szCs w:val="24"/>
              </w:rPr>
            </w:pPr>
            <w:ins w:id="176" w:author="Garrett" w:date="2015-08-31T16:01: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77" w:author="Garrett" w:date="2015-08-31T16:00:00Z"/>
                <w:sz w:val="24"/>
                <w:szCs w:val="24"/>
              </w:rPr>
            </w:pPr>
            <w:ins w:id="178" w:author="Garrett" w:date="2015-08-31T16:01: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79" w:author="Garrett" w:date="2015-08-31T16:00:00Z"/>
                <w:sz w:val="24"/>
                <w:szCs w:val="24"/>
              </w:rPr>
            </w:pPr>
            <w:ins w:id="180" w:author="Garrett" w:date="2015-08-31T16:01:00Z">
              <w:r w:rsidRPr="005A4C8C">
                <w:rPr>
                  <w:sz w:val="24"/>
                  <w:szCs w:val="24"/>
                </w:rPr>
                <w:t>E</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81" w:author="Garrett" w:date="2015-08-31T16:00:00Z"/>
                <w:sz w:val="24"/>
                <w:szCs w:val="24"/>
              </w:rPr>
            </w:pPr>
            <w:ins w:id="182" w:author="Garrett" w:date="2015-08-31T16:01: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83" w:author="Garrett" w:date="2015-08-31T16:00:00Z"/>
                <w:sz w:val="24"/>
                <w:szCs w:val="24"/>
              </w:rPr>
            </w:pPr>
            <w:ins w:id="184" w:author="Garrett" w:date="2015-08-31T16:01: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85" w:author="Garrett" w:date="2015-08-31T16:00:00Z"/>
                <w:sz w:val="24"/>
                <w:szCs w:val="24"/>
              </w:rPr>
            </w:pPr>
            <w:ins w:id="186" w:author="Garrett" w:date="2015-08-31T16:01:00Z">
              <w:r>
                <w:rPr>
                  <w:sz w:val="24"/>
                  <w:szCs w:val="24"/>
                </w:rPr>
                <w:t>B</w:t>
              </w:r>
            </w:ins>
          </w:p>
        </w:tc>
      </w:tr>
      <w:tr w:rsidR="00513A6F" w:rsidRPr="005A4C8C" w:rsidTr="00513A6F">
        <w:trPr>
          <w:ins w:id="187"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88" w:author="Garrett" w:date="2015-08-31T16:00:00Z"/>
                <w:sz w:val="24"/>
                <w:szCs w:val="24"/>
              </w:rPr>
            </w:pPr>
            <w:ins w:id="189" w:author="Garrett" w:date="2015-08-31T16:01:00Z">
              <w:r>
                <w:rPr>
                  <w:b/>
                  <w:bCs/>
                  <w:sz w:val="24"/>
                  <w:szCs w:val="24"/>
                </w:rPr>
                <w:t>11</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0" w:author="Garrett" w:date="2015-08-31T16:00:00Z"/>
                <w:sz w:val="24"/>
                <w:szCs w:val="24"/>
              </w:rPr>
            </w:pPr>
            <w:ins w:id="191" w:author="Garrett" w:date="2015-08-31T16:01: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2" w:author="Garrett" w:date="2015-08-31T16:00:00Z"/>
                <w:sz w:val="24"/>
                <w:szCs w:val="24"/>
              </w:rPr>
            </w:pPr>
            <w:ins w:id="193" w:author="Garrett" w:date="2015-08-31T16:01: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4" w:author="Garrett" w:date="2015-08-31T16:00:00Z"/>
                <w:sz w:val="24"/>
                <w:szCs w:val="24"/>
              </w:rPr>
            </w:pPr>
            <w:ins w:id="195" w:author="Garrett" w:date="2015-08-31T16:01:00Z">
              <w:r w:rsidRPr="005A4C8C">
                <w:rPr>
                  <w:sz w:val="24"/>
                  <w:szCs w:val="24"/>
                </w:rPr>
                <w:t>F</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6" w:author="Garrett" w:date="2015-08-31T16:00:00Z"/>
                <w:sz w:val="24"/>
                <w:szCs w:val="24"/>
              </w:rPr>
            </w:pPr>
            <w:ins w:id="197" w:author="Garrett" w:date="2015-08-31T16:01: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198" w:author="Garrett" w:date="2015-08-31T16:00:00Z"/>
                <w:sz w:val="24"/>
                <w:szCs w:val="24"/>
              </w:rPr>
            </w:pPr>
            <w:ins w:id="199" w:author="Garrett" w:date="2015-08-31T16:01: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00" w:author="Garrett" w:date="2015-08-31T16:00:00Z"/>
                <w:sz w:val="24"/>
                <w:szCs w:val="24"/>
              </w:rPr>
            </w:pPr>
            <w:ins w:id="201" w:author="Garrett" w:date="2015-08-31T16:01:00Z">
              <w:r>
                <w:rPr>
                  <w:sz w:val="24"/>
                  <w:szCs w:val="24"/>
                </w:rPr>
                <w:t>C</w:t>
              </w:r>
            </w:ins>
          </w:p>
        </w:tc>
      </w:tr>
      <w:tr w:rsidR="00513A6F" w:rsidRPr="005A4C8C" w:rsidTr="00513A6F">
        <w:trPr>
          <w:ins w:id="202" w:author="Garrett" w:date="2015-08-31T16:00: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03" w:author="Garrett" w:date="2015-08-31T16:00:00Z"/>
                <w:sz w:val="24"/>
                <w:szCs w:val="24"/>
              </w:rPr>
            </w:pPr>
            <w:ins w:id="204" w:author="Garrett" w:date="2015-08-31T16:01:00Z">
              <w:r>
                <w:rPr>
                  <w:b/>
                  <w:bCs/>
                  <w:sz w:val="24"/>
                  <w:szCs w:val="24"/>
                </w:rPr>
                <w:t>12</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05" w:author="Garrett" w:date="2015-08-31T16:00:00Z"/>
                <w:sz w:val="24"/>
                <w:szCs w:val="24"/>
              </w:rPr>
            </w:pPr>
            <w:ins w:id="206" w:author="Garrett" w:date="2015-08-31T16:01: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07" w:author="Garrett" w:date="2015-08-31T16:00:00Z"/>
                <w:sz w:val="24"/>
                <w:szCs w:val="24"/>
              </w:rPr>
            </w:pPr>
            <w:ins w:id="208" w:author="Garrett" w:date="2015-08-31T16:01: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09" w:author="Garrett" w:date="2015-08-31T16:00:00Z"/>
                <w:sz w:val="24"/>
                <w:szCs w:val="24"/>
              </w:rPr>
            </w:pPr>
            <w:ins w:id="210" w:author="Garrett" w:date="2015-08-31T16:01:00Z">
              <w:r>
                <w:rPr>
                  <w:sz w:val="24"/>
                  <w:szCs w:val="24"/>
                </w:rPr>
                <w:t>A</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11" w:author="Garrett" w:date="2015-08-31T16:00:00Z"/>
                <w:sz w:val="24"/>
                <w:szCs w:val="24"/>
              </w:rPr>
            </w:pPr>
            <w:ins w:id="212" w:author="Garrett" w:date="2015-08-31T16:01: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13" w:author="Garrett" w:date="2015-08-31T16:00:00Z"/>
                <w:sz w:val="24"/>
                <w:szCs w:val="24"/>
              </w:rPr>
            </w:pPr>
            <w:ins w:id="214" w:author="Garrett" w:date="2015-08-31T16:01:00Z">
              <w:r>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15" w:author="Garrett" w:date="2015-08-31T16:00:00Z"/>
                <w:sz w:val="24"/>
                <w:szCs w:val="24"/>
              </w:rPr>
            </w:pPr>
            <w:ins w:id="216" w:author="Garrett" w:date="2015-08-31T16:01:00Z">
              <w:r>
                <w:rPr>
                  <w:sz w:val="24"/>
                  <w:szCs w:val="24"/>
                </w:rPr>
                <w:t>D</w:t>
              </w:r>
            </w:ins>
          </w:p>
        </w:tc>
      </w:tr>
    </w:tbl>
    <w:p w:rsidR="00513A6F" w:rsidRDefault="00513A6F">
      <w:pPr>
        <w:suppressAutoHyphens w:val="0"/>
        <w:spacing w:after="0"/>
        <w:rPr>
          <w:ins w:id="217" w:author="Garrett" w:date="2015-08-31T16:01:00Z"/>
          <w:sz w:val="24"/>
          <w:szCs w:val="24"/>
        </w:rPr>
        <w:pPrChange w:id="218" w:author="Garrett" w:date="2015-08-31T16:02:00Z">
          <w:pPr>
            <w:suppressAutoHyphens w:val="0"/>
          </w:pPr>
        </w:pPrChange>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13A6F">
        <w:trPr>
          <w:ins w:id="219" w:author="Garrett" w:date="2015-08-31T16:01:00Z"/>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20" w:author="Garrett" w:date="2015-08-31T16:01:00Z"/>
                <w:sz w:val="24"/>
                <w:szCs w:val="24"/>
              </w:rPr>
            </w:pPr>
            <w:ins w:id="221" w:author="Garrett" w:date="2015-08-31T16:01:00Z">
              <w:r>
                <w:rPr>
                  <w:b/>
                  <w:bCs/>
                  <w:sz w:val="24"/>
                  <w:szCs w:val="24"/>
                </w:rPr>
                <w:t xml:space="preserve">Rep </w:t>
              </w:r>
            </w:ins>
            <w:ins w:id="222" w:author="Garrett" w:date="2015-08-31T16:02:00Z">
              <w:r>
                <w:rPr>
                  <w:b/>
                  <w:bCs/>
                  <w:sz w:val="24"/>
                  <w:szCs w:val="24"/>
                </w:rPr>
                <w:t>3</w:t>
              </w:r>
            </w:ins>
          </w:p>
        </w:tc>
      </w:tr>
      <w:tr w:rsidR="00513A6F" w:rsidRPr="005A4C8C" w:rsidTr="00513A6F">
        <w:trPr>
          <w:ins w:id="223"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24" w:author="Garrett" w:date="2015-08-31T16:01:00Z"/>
                <w:b/>
                <w:bCs/>
                <w:sz w:val="24"/>
                <w:szCs w:val="24"/>
              </w:rPr>
            </w:pPr>
            <w:ins w:id="225" w:author="Garrett" w:date="2015-08-31T16:01:00Z">
              <w:r w:rsidRPr="005A4C8C">
                <w:rPr>
                  <w:b/>
                  <w:bCs/>
                  <w:sz w:val="24"/>
                  <w:szCs w:val="24"/>
                </w:rPr>
                <w:t>subjects</w:t>
              </w:r>
            </w:ins>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26" w:author="Garrett" w:date="2015-08-31T16:01:00Z"/>
                <w:sz w:val="24"/>
                <w:szCs w:val="24"/>
              </w:rPr>
            </w:pPr>
            <w:ins w:id="227" w:author="Garrett" w:date="2015-08-31T16:01:00Z">
              <w:r w:rsidRPr="005A4C8C">
                <w:rPr>
                  <w:b/>
                  <w:bCs/>
                  <w:sz w:val="24"/>
                  <w:szCs w:val="24"/>
                </w:rPr>
                <w:t>conditions</w:t>
              </w:r>
            </w:ins>
          </w:p>
        </w:tc>
      </w:tr>
      <w:tr w:rsidR="00513A6F" w:rsidRPr="005A4C8C" w:rsidTr="00513A6F">
        <w:trPr>
          <w:ins w:id="228"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229" w:author="Garrett" w:date="2015-08-31T16:01:00Z"/>
                <w:sz w:val="24"/>
                <w:szCs w:val="24"/>
              </w:rPr>
            </w:pPr>
            <w:ins w:id="230" w:author="Garrett" w:date="2015-08-31T16:03:00Z">
              <w:r>
                <w:rPr>
                  <w:b/>
                  <w:bCs/>
                  <w:sz w:val="24"/>
                  <w:szCs w:val="24"/>
                </w:rPr>
                <w:t>13</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31" w:author="Garrett" w:date="2015-08-31T16:01:00Z"/>
                <w:sz w:val="24"/>
                <w:szCs w:val="24"/>
              </w:rPr>
            </w:pPr>
            <w:ins w:id="232" w:author="Garrett" w:date="2015-08-31T16:02: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33" w:author="Garrett" w:date="2015-08-31T16:01:00Z"/>
                <w:sz w:val="24"/>
                <w:szCs w:val="24"/>
              </w:rPr>
            </w:pPr>
            <w:ins w:id="234" w:author="Garrett" w:date="2015-08-31T16:02: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35" w:author="Garrett" w:date="2015-08-31T16:01:00Z"/>
                <w:sz w:val="24"/>
                <w:szCs w:val="24"/>
              </w:rPr>
            </w:pPr>
            <w:ins w:id="236" w:author="Garrett" w:date="2015-08-31T16:02:00Z">
              <w:r>
                <w:rPr>
                  <w:sz w:val="24"/>
                  <w:szCs w:val="24"/>
                </w:rPr>
                <w:t>A</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37" w:author="Garrett" w:date="2015-08-31T16:01:00Z"/>
                <w:sz w:val="24"/>
                <w:szCs w:val="24"/>
              </w:rPr>
            </w:pPr>
            <w:ins w:id="238" w:author="Garrett" w:date="2015-08-31T16:02: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39" w:author="Garrett" w:date="2015-08-31T16:01:00Z"/>
                <w:sz w:val="24"/>
                <w:szCs w:val="24"/>
              </w:rPr>
            </w:pPr>
            <w:ins w:id="240" w:author="Garrett" w:date="2015-08-31T16:02:00Z">
              <w:r>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41" w:author="Garrett" w:date="2015-08-31T16:01:00Z"/>
                <w:sz w:val="24"/>
                <w:szCs w:val="24"/>
              </w:rPr>
            </w:pPr>
            <w:ins w:id="242" w:author="Garrett" w:date="2015-08-31T16:02:00Z">
              <w:r>
                <w:rPr>
                  <w:sz w:val="24"/>
                  <w:szCs w:val="24"/>
                </w:rPr>
                <w:t>D</w:t>
              </w:r>
            </w:ins>
          </w:p>
        </w:tc>
      </w:tr>
      <w:tr w:rsidR="00513A6F" w:rsidRPr="005A4C8C" w:rsidTr="00513A6F">
        <w:trPr>
          <w:ins w:id="243"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244" w:author="Garrett" w:date="2015-08-31T16:01:00Z"/>
                <w:sz w:val="24"/>
                <w:szCs w:val="24"/>
              </w:rPr>
            </w:pPr>
            <w:ins w:id="245" w:author="Garrett" w:date="2015-08-31T16:03:00Z">
              <w:r>
                <w:rPr>
                  <w:b/>
                  <w:bCs/>
                  <w:sz w:val="24"/>
                  <w:szCs w:val="24"/>
                </w:rPr>
                <w:t>14</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46" w:author="Garrett" w:date="2015-08-31T16:01:00Z"/>
                <w:sz w:val="24"/>
                <w:szCs w:val="24"/>
              </w:rPr>
            </w:pPr>
            <w:ins w:id="247" w:author="Garrett" w:date="2015-08-31T16:02: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48" w:author="Garrett" w:date="2015-08-31T16:01:00Z"/>
                <w:sz w:val="24"/>
                <w:szCs w:val="24"/>
              </w:rPr>
            </w:pPr>
            <w:ins w:id="249" w:author="Garrett" w:date="2015-08-31T16:02: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50" w:author="Garrett" w:date="2015-08-31T16:01:00Z"/>
                <w:sz w:val="24"/>
                <w:szCs w:val="24"/>
              </w:rPr>
            </w:pPr>
            <w:ins w:id="251" w:author="Garrett" w:date="2015-08-31T16:02:00Z">
              <w:r w:rsidRPr="005A4C8C">
                <w:rPr>
                  <w:sz w:val="24"/>
                  <w:szCs w:val="24"/>
                </w:rPr>
                <w:t>B</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52" w:author="Garrett" w:date="2015-08-31T16:01:00Z"/>
                <w:sz w:val="24"/>
                <w:szCs w:val="24"/>
              </w:rPr>
            </w:pPr>
            <w:ins w:id="253" w:author="Garrett" w:date="2015-08-31T16:02: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54" w:author="Garrett" w:date="2015-08-31T16:01:00Z"/>
                <w:sz w:val="24"/>
                <w:szCs w:val="24"/>
              </w:rPr>
            </w:pPr>
            <w:ins w:id="255" w:author="Garrett" w:date="2015-08-31T16:02: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56" w:author="Garrett" w:date="2015-08-31T16:01:00Z"/>
                <w:sz w:val="24"/>
                <w:szCs w:val="24"/>
              </w:rPr>
            </w:pPr>
            <w:ins w:id="257" w:author="Garrett" w:date="2015-08-31T16:02:00Z">
              <w:r>
                <w:rPr>
                  <w:sz w:val="24"/>
                  <w:szCs w:val="24"/>
                </w:rPr>
                <w:t>E</w:t>
              </w:r>
            </w:ins>
          </w:p>
        </w:tc>
      </w:tr>
      <w:tr w:rsidR="00513A6F" w:rsidRPr="005A4C8C" w:rsidTr="00513A6F">
        <w:trPr>
          <w:ins w:id="258"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259" w:author="Garrett" w:date="2015-08-31T16:01:00Z"/>
                <w:sz w:val="24"/>
                <w:szCs w:val="24"/>
              </w:rPr>
            </w:pPr>
            <w:ins w:id="260" w:author="Garrett" w:date="2015-08-31T16:03:00Z">
              <w:r>
                <w:rPr>
                  <w:b/>
                  <w:bCs/>
                  <w:sz w:val="24"/>
                  <w:szCs w:val="24"/>
                </w:rPr>
                <w:t>15</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61" w:author="Garrett" w:date="2015-08-31T16:01:00Z"/>
                <w:sz w:val="24"/>
                <w:szCs w:val="24"/>
              </w:rPr>
            </w:pPr>
            <w:ins w:id="262" w:author="Garrett" w:date="2015-08-31T16:02:00Z">
              <w:r w:rsidRPr="005A4C8C">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63" w:author="Garrett" w:date="2015-08-31T16:01:00Z"/>
                <w:sz w:val="24"/>
                <w:szCs w:val="24"/>
              </w:rPr>
            </w:pPr>
            <w:ins w:id="264" w:author="Garrett" w:date="2015-08-31T16:02: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65" w:author="Garrett" w:date="2015-08-31T16:01:00Z"/>
                <w:sz w:val="24"/>
                <w:szCs w:val="24"/>
              </w:rPr>
            </w:pPr>
            <w:ins w:id="266" w:author="Garrett" w:date="2015-08-31T16:02:00Z">
              <w:r w:rsidRPr="005A4C8C">
                <w:rPr>
                  <w:sz w:val="24"/>
                  <w:szCs w:val="24"/>
                </w:rPr>
                <w:t>C</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67" w:author="Garrett" w:date="2015-08-31T16:01:00Z"/>
                <w:sz w:val="24"/>
                <w:szCs w:val="24"/>
              </w:rPr>
            </w:pPr>
            <w:ins w:id="268" w:author="Garrett" w:date="2015-08-31T16:02: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69" w:author="Garrett" w:date="2015-08-31T16:01:00Z"/>
                <w:sz w:val="24"/>
                <w:szCs w:val="24"/>
              </w:rPr>
            </w:pPr>
            <w:ins w:id="270" w:author="Garrett" w:date="2015-08-31T16:02: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71" w:author="Garrett" w:date="2015-08-31T16:01:00Z"/>
                <w:sz w:val="24"/>
                <w:szCs w:val="24"/>
              </w:rPr>
            </w:pPr>
            <w:ins w:id="272" w:author="Garrett" w:date="2015-08-31T16:02:00Z">
              <w:r w:rsidRPr="005A4C8C">
                <w:rPr>
                  <w:sz w:val="24"/>
                  <w:szCs w:val="24"/>
                </w:rPr>
                <w:t>F</w:t>
              </w:r>
            </w:ins>
          </w:p>
        </w:tc>
      </w:tr>
      <w:tr w:rsidR="00513A6F" w:rsidRPr="005A4C8C" w:rsidTr="00513A6F">
        <w:trPr>
          <w:ins w:id="273"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274" w:author="Garrett" w:date="2015-08-31T16:01:00Z"/>
                <w:sz w:val="24"/>
                <w:szCs w:val="24"/>
              </w:rPr>
            </w:pPr>
            <w:ins w:id="275" w:author="Garrett" w:date="2015-08-31T16:03:00Z">
              <w:r>
                <w:rPr>
                  <w:b/>
                  <w:bCs/>
                  <w:sz w:val="24"/>
                  <w:szCs w:val="24"/>
                </w:rPr>
                <w:t>16</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76" w:author="Garrett" w:date="2015-08-31T16:01:00Z"/>
                <w:sz w:val="24"/>
                <w:szCs w:val="24"/>
              </w:rPr>
            </w:pPr>
            <w:ins w:id="277" w:author="Garrett" w:date="2015-08-31T16:02:00Z">
              <w:r w:rsidRPr="005A4C8C">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78" w:author="Garrett" w:date="2015-08-31T16:01:00Z"/>
                <w:sz w:val="24"/>
                <w:szCs w:val="24"/>
              </w:rPr>
            </w:pPr>
            <w:ins w:id="279" w:author="Garrett" w:date="2015-08-31T16:02: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80" w:author="Garrett" w:date="2015-08-31T16:01:00Z"/>
                <w:sz w:val="24"/>
                <w:szCs w:val="24"/>
              </w:rPr>
            </w:pPr>
            <w:ins w:id="281" w:author="Garrett" w:date="2015-08-31T16:02:00Z">
              <w:r w:rsidRPr="005A4C8C">
                <w:rPr>
                  <w:sz w:val="24"/>
                  <w:szCs w:val="24"/>
                </w:rPr>
                <w:t>D</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82" w:author="Garrett" w:date="2015-08-31T16:01:00Z"/>
                <w:sz w:val="24"/>
                <w:szCs w:val="24"/>
              </w:rPr>
            </w:pPr>
            <w:ins w:id="283" w:author="Garrett" w:date="2015-08-31T16:02: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84" w:author="Garrett" w:date="2015-08-31T16:01:00Z"/>
                <w:sz w:val="24"/>
                <w:szCs w:val="24"/>
              </w:rPr>
            </w:pPr>
            <w:ins w:id="285" w:author="Garrett" w:date="2015-08-31T16:02: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86" w:author="Garrett" w:date="2015-08-31T16:01:00Z"/>
                <w:sz w:val="24"/>
                <w:szCs w:val="24"/>
              </w:rPr>
            </w:pPr>
            <w:ins w:id="287" w:author="Garrett" w:date="2015-08-31T16:02:00Z">
              <w:r>
                <w:rPr>
                  <w:sz w:val="24"/>
                  <w:szCs w:val="24"/>
                </w:rPr>
                <w:t>A</w:t>
              </w:r>
            </w:ins>
          </w:p>
        </w:tc>
      </w:tr>
      <w:tr w:rsidR="00513A6F" w:rsidRPr="005A4C8C" w:rsidTr="00513A6F">
        <w:trPr>
          <w:ins w:id="288"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289" w:author="Garrett" w:date="2015-08-31T16:01:00Z"/>
                <w:sz w:val="24"/>
                <w:szCs w:val="24"/>
              </w:rPr>
            </w:pPr>
            <w:ins w:id="290" w:author="Garrett" w:date="2015-08-31T16:02:00Z">
              <w:r>
                <w:rPr>
                  <w:b/>
                  <w:bCs/>
                  <w:sz w:val="24"/>
                  <w:szCs w:val="24"/>
                </w:rPr>
                <w:t>1</w:t>
              </w:r>
            </w:ins>
            <w:ins w:id="291" w:author="Garrett" w:date="2015-08-31T16:03:00Z">
              <w:r>
                <w:rPr>
                  <w:b/>
                  <w:bCs/>
                  <w:sz w:val="24"/>
                  <w:szCs w:val="24"/>
                </w:rPr>
                <w:t>7</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92" w:author="Garrett" w:date="2015-08-31T16:01:00Z"/>
                <w:sz w:val="24"/>
                <w:szCs w:val="24"/>
              </w:rPr>
            </w:pPr>
            <w:ins w:id="293" w:author="Garrett" w:date="2015-08-31T16:02:00Z">
              <w:r w:rsidRPr="005A4C8C">
                <w:rPr>
                  <w:sz w:val="24"/>
                  <w:szCs w:val="24"/>
                </w:rPr>
                <w:t>C</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94" w:author="Garrett" w:date="2015-08-31T16:01:00Z"/>
                <w:sz w:val="24"/>
                <w:szCs w:val="24"/>
              </w:rPr>
            </w:pPr>
            <w:ins w:id="295" w:author="Garrett" w:date="2015-08-31T16:02: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96" w:author="Garrett" w:date="2015-08-31T16:01:00Z"/>
                <w:sz w:val="24"/>
                <w:szCs w:val="24"/>
              </w:rPr>
            </w:pPr>
            <w:ins w:id="297" w:author="Garrett" w:date="2015-08-31T16:02:00Z">
              <w:r w:rsidRPr="005A4C8C">
                <w:rPr>
                  <w:sz w:val="24"/>
                  <w:szCs w:val="24"/>
                </w:rPr>
                <w:t>E</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298" w:author="Garrett" w:date="2015-08-31T16:01:00Z"/>
                <w:sz w:val="24"/>
                <w:szCs w:val="24"/>
              </w:rPr>
            </w:pPr>
            <w:ins w:id="299" w:author="Garrett" w:date="2015-08-31T16:02:00Z">
              <w:r w:rsidRPr="005A4C8C">
                <w:rPr>
                  <w:sz w:val="24"/>
                  <w:szCs w:val="24"/>
                </w:rPr>
                <w:t>F</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00" w:author="Garrett" w:date="2015-08-31T16:01:00Z"/>
                <w:sz w:val="24"/>
                <w:szCs w:val="24"/>
              </w:rPr>
            </w:pPr>
            <w:ins w:id="301" w:author="Garrett" w:date="2015-08-31T16:02: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02" w:author="Garrett" w:date="2015-08-31T16:01:00Z"/>
                <w:sz w:val="24"/>
                <w:szCs w:val="24"/>
              </w:rPr>
            </w:pPr>
            <w:ins w:id="303" w:author="Garrett" w:date="2015-08-31T16:02:00Z">
              <w:r>
                <w:rPr>
                  <w:sz w:val="24"/>
                  <w:szCs w:val="24"/>
                </w:rPr>
                <w:t>B</w:t>
              </w:r>
            </w:ins>
          </w:p>
        </w:tc>
      </w:tr>
      <w:tr w:rsidR="00513A6F" w:rsidRPr="005A4C8C" w:rsidTr="00513A6F">
        <w:trPr>
          <w:ins w:id="304" w:author="Garrett" w:date="2015-08-31T16:01: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ins w:id="305" w:author="Garrett" w:date="2015-08-31T16:01:00Z"/>
                <w:sz w:val="24"/>
                <w:szCs w:val="24"/>
              </w:rPr>
            </w:pPr>
            <w:ins w:id="306" w:author="Garrett" w:date="2015-08-31T16:02:00Z">
              <w:r>
                <w:rPr>
                  <w:b/>
                  <w:bCs/>
                  <w:sz w:val="24"/>
                  <w:szCs w:val="24"/>
                </w:rPr>
                <w:t>1</w:t>
              </w:r>
            </w:ins>
            <w:ins w:id="307" w:author="Garrett" w:date="2015-08-31T16:03:00Z">
              <w:r>
                <w:rPr>
                  <w:b/>
                  <w:bCs/>
                  <w:sz w:val="24"/>
                  <w:szCs w:val="24"/>
                </w:rPr>
                <w:t>8</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08" w:author="Garrett" w:date="2015-08-31T16:01:00Z"/>
                <w:sz w:val="24"/>
                <w:szCs w:val="24"/>
              </w:rPr>
            </w:pPr>
            <w:ins w:id="309" w:author="Garrett" w:date="2015-08-31T16:02:00Z">
              <w:r w:rsidRPr="005A4C8C">
                <w:rPr>
                  <w:sz w:val="24"/>
                  <w:szCs w:val="24"/>
                </w:rPr>
                <w:t>D</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0" w:author="Garrett" w:date="2015-08-31T16:01:00Z"/>
                <w:sz w:val="24"/>
                <w:szCs w:val="24"/>
              </w:rPr>
            </w:pPr>
            <w:ins w:id="311" w:author="Garrett" w:date="2015-08-31T16:02:00Z">
              <w:r w:rsidRPr="005A4C8C">
                <w:rPr>
                  <w:sz w:val="24"/>
                  <w:szCs w:val="24"/>
                </w:rPr>
                <w:t>E</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2" w:author="Garrett" w:date="2015-08-31T16:01:00Z"/>
                <w:sz w:val="24"/>
                <w:szCs w:val="24"/>
              </w:rPr>
            </w:pPr>
            <w:ins w:id="313" w:author="Garrett" w:date="2015-08-31T16:02:00Z">
              <w:r w:rsidRPr="005A4C8C">
                <w:rPr>
                  <w:sz w:val="24"/>
                  <w:szCs w:val="24"/>
                </w:rPr>
                <w:t>F</w:t>
              </w:r>
            </w:ins>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4" w:author="Garrett" w:date="2015-08-31T16:01:00Z"/>
                <w:sz w:val="24"/>
                <w:szCs w:val="24"/>
              </w:rPr>
            </w:pPr>
            <w:ins w:id="315" w:author="Garrett" w:date="2015-08-31T16:02:00Z">
              <w:r>
                <w:rPr>
                  <w:sz w:val="24"/>
                  <w:szCs w:val="24"/>
                </w:rPr>
                <w:t>A</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6" w:author="Garrett" w:date="2015-08-31T16:01:00Z"/>
                <w:sz w:val="24"/>
                <w:szCs w:val="24"/>
              </w:rPr>
            </w:pPr>
            <w:ins w:id="317" w:author="Garrett" w:date="2015-08-31T16:02:00Z">
              <w:r>
                <w:rPr>
                  <w:sz w:val="24"/>
                  <w:szCs w:val="24"/>
                </w:rPr>
                <w:t>B</w:t>
              </w:r>
            </w:ins>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ins w:id="318" w:author="Garrett" w:date="2015-08-31T16:01:00Z"/>
                <w:sz w:val="24"/>
                <w:szCs w:val="24"/>
              </w:rPr>
            </w:pPr>
            <w:ins w:id="319" w:author="Garrett" w:date="2015-08-31T16:02:00Z">
              <w:r>
                <w:rPr>
                  <w:sz w:val="24"/>
                  <w:szCs w:val="24"/>
                </w:rPr>
                <w:t>C</w:t>
              </w:r>
            </w:ins>
          </w:p>
        </w:tc>
      </w:tr>
    </w:tbl>
    <w:p w:rsidR="000C24F0" w:rsidRPr="005A4C8C" w:rsidDel="00513A6F" w:rsidRDefault="000C24F0">
      <w:pPr>
        <w:suppressAutoHyphens w:val="0"/>
        <w:rPr>
          <w:del w:id="320" w:author="Garrett" w:date="2015-08-31T15:52:00Z"/>
          <w:sz w:val="24"/>
          <w:szCs w:val="24"/>
        </w:rPr>
      </w:pPr>
      <w:del w:id="321" w:author="Garrett" w:date="2015-08-31T15:52:00Z">
        <w:r w:rsidRPr="005A4C8C" w:rsidDel="00513A6F">
          <w:rPr>
            <w:sz w:val="24"/>
            <w:szCs w:val="24"/>
          </w:rPr>
          <w:br w:type="page"/>
        </w:r>
      </w:del>
    </w:p>
    <w:p w:rsidR="003E7E48" w:rsidRPr="005A4C8C" w:rsidDel="00513A6F" w:rsidRDefault="003E7E48" w:rsidP="00744DE4">
      <w:pPr>
        <w:widowControl w:val="0"/>
        <w:spacing w:after="0" w:line="240" w:lineRule="auto"/>
        <w:ind w:left="360"/>
        <w:rPr>
          <w:del w:id="322" w:author="Garrett" w:date="2015-08-31T15:52:00Z"/>
          <w:sz w:val="24"/>
          <w:szCs w:val="24"/>
        </w:rPr>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gridCol w:w="1170"/>
      </w:tblGrid>
      <w:tr w:rsidR="003E7E48" w:rsidRPr="005A4C8C" w:rsidDel="00513A6F">
        <w:trPr>
          <w:del w:id="323" w:author="Garrett" w:date="2015-08-31T15:52:00Z"/>
        </w:trPr>
        <w:tc>
          <w:tcPr>
            <w:tcW w:w="9358" w:type="dxa"/>
            <w:gridSpan w:val="8"/>
            <w:tcBorders>
              <w:top w:val="single" w:sz="2" w:space="0" w:color="000001"/>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24" w:author="Garrett" w:date="2015-08-31T15:52:00Z"/>
                <w:sz w:val="24"/>
                <w:szCs w:val="24"/>
              </w:rPr>
            </w:pPr>
            <w:del w:id="325" w:author="Garrett" w:date="2015-08-31T15:52:00Z">
              <w:r w:rsidRPr="005A4C8C" w:rsidDel="00513A6F">
                <w:rPr>
                  <w:b/>
                  <w:bCs/>
                  <w:sz w:val="24"/>
                  <w:szCs w:val="24"/>
                </w:rPr>
                <w:delText>Rep 1</w:delText>
              </w:r>
            </w:del>
          </w:p>
        </w:tc>
      </w:tr>
      <w:tr w:rsidR="003E7E48" w:rsidRPr="005A4C8C" w:rsidDel="00513A6F">
        <w:trPr>
          <w:del w:id="326"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27" w:author="Garrett" w:date="2015-08-31T15:52:00Z"/>
                <w:sz w:val="24"/>
                <w:szCs w:val="24"/>
              </w:rPr>
            </w:pPr>
            <w:del w:id="328" w:author="Garrett" w:date="2015-08-31T15:52:00Z">
              <w:r w:rsidRPr="005A4C8C" w:rsidDel="00513A6F">
                <w:rPr>
                  <w:b/>
                  <w:bCs/>
                  <w:sz w:val="24"/>
                  <w:szCs w:val="24"/>
                </w:rPr>
                <w:delText>subjects</w:delText>
              </w:r>
            </w:del>
          </w:p>
        </w:tc>
        <w:tc>
          <w:tcPr>
            <w:tcW w:w="8189" w:type="dxa"/>
            <w:gridSpan w:val="7"/>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29" w:author="Garrett" w:date="2015-08-31T15:52:00Z"/>
                <w:sz w:val="24"/>
                <w:szCs w:val="24"/>
              </w:rPr>
            </w:pPr>
            <w:del w:id="330" w:author="Garrett" w:date="2015-08-31T15:52:00Z">
              <w:r w:rsidRPr="005A4C8C" w:rsidDel="00513A6F">
                <w:rPr>
                  <w:b/>
                  <w:bCs/>
                  <w:sz w:val="24"/>
                  <w:szCs w:val="24"/>
                </w:rPr>
                <w:delText>conditions</w:delText>
              </w:r>
            </w:del>
          </w:p>
        </w:tc>
      </w:tr>
      <w:tr w:rsidR="003E7E48" w:rsidRPr="005A4C8C" w:rsidDel="00513A6F">
        <w:trPr>
          <w:del w:id="331"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32" w:author="Garrett" w:date="2015-08-31T15:52:00Z"/>
                <w:sz w:val="24"/>
                <w:szCs w:val="24"/>
              </w:rPr>
            </w:pPr>
            <w:del w:id="333" w:author="Garrett" w:date="2015-08-31T15:52:00Z">
              <w:r w:rsidRPr="005A4C8C" w:rsidDel="00513A6F">
                <w:rPr>
                  <w:b/>
                  <w:bCs/>
                  <w:sz w:val="24"/>
                  <w:szCs w:val="24"/>
                </w:rPr>
                <w:delText>1</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34" w:author="Garrett" w:date="2015-08-31T15:52:00Z"/>
                <w:sz w:val="24"/>
                <w:szCs w:val="24"/>
              </w:rPr>
            </w:pPr>
            <w:del w:id="335"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36" w:author="Garrett" w:date="2015-08-31T15:52:00Z"/>
                <w:sz w:val="24"/>
                <w:szCs w:val="24"/>
              </w:rPr>
            </w:pPr>
            <w:del w:id="337"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38" w:author="Garrett" w:date="2015-08-31T15:52:00Z"/>
                <w:sz w:val="24"/>
                <w:szCs w:val="24"/>
              </w:rPr>
            </w:pPr>
            <w:del w:id="339" w:author="Garrett" w:date="2015-08-31T15:52:00Z">
              <w:r w:rsidRPr="005A4C8C" w:rsidDel="00513A6F">
                <w:rPr>
                  <w:sz w:val="24"/>
                  <w:szCs w:val="24"/>
                </w:rPr>
                <w:delText>C</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40" w:author="Garrett" w:date="2015-08-31T15:52:00Z"/>
                <w:sz w:val="24"/>
                <w:szCs w:val="24"/>
              </w:rPr>
            </w:pPr>
            <w:del w:id="341"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42" w:author="Garrett" w:date="2015-08-31T15:52:00Z"/>
                <w:sz w:val="24"/>
                <w:szCs w:val="24"/>
              </w:rPr>
            </w:pPr>
            <w:del w:id="343"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44" w:author="Garrett" w:date="2015-08-31T15:52:00Z"/>
                <w:sz w:val="24"/>
                <w:szCs w:val="24"/>
              </w:rPr>
            </w:pPr>
            <w:del w:id="345" w:author="Garrett" w:date="2015-08-31T15:52:00Z">
              <w:r w:rsidRPr="005A4C8C" w:rsidDel="00513A6F">
                <w:rPr>
                  <w:sz w:val="24"/>
                  <w:szCs w:val="24"/>
                </w:rPr>
                <w:delText>F</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46" w:author="Garrett" w:date="2015-08-31T15:52:00Z"/>
                <w:sz w:val="24"/>
                <w:szCs w:val="24"/>
              </w:rPr>
            </w:pPr>
            <w:del w:id="347" w:author="Garrett" w:date="2015-08-31T15:52:00Z">
              <w:r w:rsidRPr="005A4C8C" w:rsidDel="00513A6F">
                <w:rPr>
                  <w:sz w:val="24"/>
                  <w:szCs w:val="24"/>
                </w:rPr>
                <w:delText>G</w:delText>
              </w:r>
            </w:del>
          </w:p>
        </w:tc>
      </w:tr>
      <w:tr w:rsidR="003E7E48" w:rsidRPr="005A4C8C" w:rsidDel="00513A6F">
        <w:trPr>
          <w:del w:id="348"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49" w:author="Garrett" w:date="2015-08-31T15:52:00Z"/>
                <w:sz w:val="24"/>
                <w:szCs w:val="24"/>
              </w:rPr>
            </w:pPr>
            <w:del w:id="350" w:author="Garrett" w:date="2015-08-31T15:52:00Z">
              <w:r w:rsidRPr="005A4C8C" w:rsidDel="00513A6F">
                <w:rPr>
                  <w:b/>
                  <w:bCs/>
                  <w:sz w:val="24"/>
                  <w:szCs w:val="24"/>
                </w:rPr>
                <w:delText>2</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51" w:author="Garrett" w:date="2015-08-31T15:52:00Z"/>
                <w:sz w:val="24"/>
                <w:szCs w:val="24"/>
              </w:rPr>
            </w:pPr>
            <w:del w:id="352"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53" w:author="Garrett" w:date="2015-08-31T15:52:00Z"/>
                <w:sz w:val="24"/>
                <w:szCs w:val="24"/>
              </w:rPr>
            </w:pPr>
            <w:del w:id="354"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55" w:author="Garrett" w:date="2015-08-31T15:52:00Z"/>
                <w:sz w:val="24"/>
                <w:szCs w:val="24"/>
              </w:rPr>
            </w:pPr>
            <w:del w:id="356" w:author="Garrett" w:date="2015-08-31T15:52:00Z">
              <w:r w:rsidRPr="005A4C8C" w:rsidDel="00513A6F">
                <w:rPr>
                  <w:sz w:val="24"/>
                  <w:szCs w:val="24"/>
                </w:rPr>
                <w:delText>D</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57" w:author="Garrett" w:date="2015-08-31T15:52:00Z"/>
                <w:sz w:val="24"/>
                <w:szCs w:val="24"/>
              </w:rPr>
            </w:pPr>
            <w:del w:id="358"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59" w:author="Garrett" w:date="2015-08-31T15:52:00Z"/>
                <w:sz w:val="24"/>
                <w:szCs w:val="24"/>
              </w:rPr>
            </w:pPr>
            <w:del w:id="360"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61" w:author="Garrett" w:date="2015-08-31T15:52:00Z"/>
                <w:sz w:val="24"/>
                <w:szCs w:val="24"/>
              </w:rPr>
            </w:pPr>
            <w:del w:id="362" w:author="Garrett" w:date="2015-08-31T15:52:00Z">
              <w:r w:rsidRPr="005A4C8C" w:rsidDel="00513A6F">
                <w:rPr>
                  <w:sz w:val="24"/>
                  <w:szCs w:val="24"/>
                </w:rPr>
                <w:delText>G</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63" w:author="Garrett" w:date="2015-08-31T15:52:00Z"/>
                <w:sz w:val="24"/>
                <w:szCs w:val="24"/>
              </w:rPr>
            </w:pPr>
            <w:del w:id="364" w:author="Garrett" w:date="2015-08-31T15:52:00Z">
              <w:r w:rsidRPr="005A4C8C" w:rsidDel="00513A6F">
                <w:rPr>
                  <w:sz w:val="24"/>
                  <w:szCs w:val="24"/>
                </w:rPr>
                <w:delText>A</w:delText>
              </w:r>
            </w:del>
          </w:p>
        </w:tc>
      </w:tr>
      <w:tr w:rsidR="003E7E48" w:rsidRPr="005A4C8C" w:rsidDel="00513A6F">
        <w:trPr>
          <w:del w:id="365"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66" w:author="Garrett" w:date="2015-08-31T15:52:00Z"/>
                <w:sz w:val="24"/>
                <w:szCs w:val="24"/>
              </w:rPr>
            </w:pPr>
            <w:del w:id="367" w:author="Garrett" w:date="2015-08-31T15:52:00Z">
              <w:r w:rsidRPr="005A4C8C" w:rsidDel="00513A6F">
                <w:rPr>
                  <w:b/>
                  <w:bCs/>
                  <w:sz w:val="24"/>
                  <w:szCs w:val="24"/>
                </w:rPr>
                <w:delText>3</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68" w:author="Garrett" w:date="2015-08-31T15:52:00Z"/>
                <w:sz w:val="24"/>
                <w:szCs w:val="24"/>
              </w:rPr>
            </w:pPr>
            <w:del w:id="369"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70" w:author="Garrett" w:date="2015-08-31T15:52:00Z"/>
                <w:sz w:val="24"/>
                <w:szCs w:val="24"/>
              </w:rPr>
            </w:pPr>
            <w:del w:id="371"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72" w:author="Garrett" w:date="2015-08-31T15:52:00Z"/>
                <w:sz w:val="24"/>
                <w:szCs w:val="24"/>
              </w:rPr>
            </w:pPr>
            <w:del w:id="373" w:author="Garrett" w:date="2015-08-31T15:52:00Z">
              <w:r w:rsidRPr="005A4C8C" w:rsidDel="00513A6F">
                <w:rPr>
                  <w:sz w:val="24"/>
                  <w:szCs w:val="24"/>
                </w:rPr>
                <w:delText>E</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74" w:author="Garrett" w:date="2015-08-31T15:52:00Z"/>
                <w:sz w:val="24"/>
                <w:szCs w:val="24"/>
              </w:rPr>
            </w:pPr>
            <w:del w:id="375"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76" w:author="Garrett" w:date="2015-08-31T15:52:00Z"/>
                <w:sz w:val="24"/>
                <w:szCs w:val="24"/>
              </w:rPr>
            </w:pPr>
            <w:del w:id="377"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78" w:author="Garrett" w:date="2015-08-31T15:52:00Z"/>
                <w:sz w:val="24"/>
                <w:szCs w:val="24"/>
              </w:rPr>
            </w:pPr>
            <w:del w:id="379" w:author="Garrett" w:date="2015-08-31T15:52:00Z">
              <w:r w:rsidRPr="005A4C8C" w:rsidDel="00513A6F">
                <w:rPr>
                  <w:sz w:val="24"/>
                  <w:szCs w:val="24"/>
                </w:rPr>
                <w:delText>A</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80" w:author="Garrett" w:date="2015-08-31T15:52:00Z"/>
                <w:sz w:val="24"/>
                <w:szCs w:val="24"/>
              </w:rPr>
            </w:pPr>
            <w:del w:id="381" w:author="Garrett" w:date="2015-08-31T15:52:00Z">
              <w:r w:rsidRPr="005A4C8C" w:rsidDel="00513A6F">
                <w:rPr>
                  <w:sz w:val="24"/>
                  <w:szCs w:val="24"/>
                </w:rPr>
                <w:delText>B</w:delText>
              </w:r>
            </w:del>
          </w:p>
        </w:tc>
      </w:tr>
      <w:tr w:rsidR="003E7E48" w:rsidRPr="005A4C8C" w:rsidDel="00513A6F">
        <w:trPr>
          <w:del w:id="382"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83" w:author="Garrett" w:date="2015-08-31T15:52:00Z"/>
                <w:sz w:val="24"/>
                <w:szCs w:val="24"/>
              </w:rPr>
            </w:pPr>
            <w:del w:id="384" w:author="Garrett" w:date="2015-08-31T15:52:00Z">
              <w:r w:rsidRPr="005A4C8C" w:rsidDel="00513A6F">
                <w:rPr>
                  <w:b/>
                  <w:bCs/>
                  <w:sz w:val="24"/>
                  <w:szCs w:val="24"/>
                </w:rPr>
                <w:delText>4</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85" w:author="Garrett" w:date="2015-08-31T15:52:00Z"/>
                <w:sz w:val="24"/>
                <w:szCs w:val="24"/>
              </w:rPr>
            </w:pPr>
            <w:del w:id="386"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87" w:author="Garrett" w:date="2015-08-31T15:52:00Z"/>
                <w:sz w:val="24"/>
                <w:szCs w:val="24"/>
              </w:rPr>
            </w:pPr>
            <w:del w:id="388"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89" w:author="Garrett" w:date="2015-08-31T15:52:00Z"/>
                <w:sz w:val="24"/>
                <w:szCs w:val="24"/>
              </w:rPr>
            </w:pPr>
            <w:del w:id="390" w:author="Garrett" w:date="2015-08-31T15:52:00Z">
              <w:r w:rsidRPr="005A4C8C" w:rsidDel="00513A6F">
                <w:rPr>
                  <w:sz w:val="24"/>
                  <w:szCs w:val="24"/>
                </w:rPr>
                <w:delText>F</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91" w:author="Garrett" w:date="2015-08-31T15:52:00Z"/>
                <w:sz w:val="24"/>
                <w:szCs w:val="24"/>
              </w:rPr>
            </w:pPr>
            <w:del w:id="392"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93" w:author="Garrett" w:date="2015-08-31T15:52:00Z"/>
                <w:sz w:val="24"/>
                <w:szCs w:val="24"/>
              </w:rPr>
            </w:pPr>
            <w:del w:id="394"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95" w:author="Garrett" w:date="2015-08-31T15:52:00Z"/>
                <w:sz w:val="24"/>
                <w:szCs w:val="24"/>
              </w:rPr>
            </w:pPr>
            <w:del w:id="396" w:author="Garrett" w:date="2015-08-31T15:52:00Z">
              <w:r w:rsidRPr="005A4C8C" w:rsidDel="00513A6F">
                <w:rPr>
                  <w:sz w:val="24"/>
                  <w:szCs w:val="24"/>
                </w:rPr>
                <w:delText>B</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397" w:author="Garrett" w:date="2015-08-31T15:52:00Z"/>
                <w:sz w:val="24"/>
                <w:szCs w:val="24"/>
              </w:rPr>
            </w:pPr>
            <w:del w:id="398" w:author="Garrett" w:date="2015-08-31T15:52:00Z">
              <w:r w:rsidRPr="005A4C8C" w:rsidDel="00513A6F">
                <w:rPr>
                  <w:sz w:val="24"/>
                  <w:szCs w:val="24"/>
                </w:rPr>
                <w:delText>C</w:delText>
              </w:r>
            </w:del>
          </w:p>
        </w:tc>
      </w:tr>
      <w:tr w:rsidR="003E7E48" w:rsidRPr="005A4C8C" w:rsidDel="00513A6F">
        <w:trPr>
          <w:del w:id="399"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00" w:author="Garrett" w:date="2015-08-31T15:52:00Z"/>
                <w:sz w:val="24"/>
                <w:szCs w:val="24"/>
              </w:rPr>
            </w:pPr>
            <w:del w:id="401" w:author="Garrett" w:date="2015-08-31T15:52:00Z">
              <w:r w:rsidRPr="005A4C8C" w:rsidDel="00513A6F">
                <w:rPr>
                  <w:b/>
                  <w:bCs/>
                  <w:sz w:val="24"/>
                  <w:szCs w:val="24"/>
                </w:rPr>
                <w:delText>5</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02" w:author="Garrett" w:date="2015-08-31T15:52:00Z"/>
                <w:sz w:val="24"/>
                <w:szCs w:val="24"/>
              </w:rPr>
            </w:pPr>
            <w:del w:id="403"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04" w:author="Garrett" w:date="2015-08-31T15:52:00Z"/>
                <w:sz w:val="24"/>
                <w:szCs w:val="24"/>
              </w:rPr>
            </w:pPr>
            <w:del w:id="405"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06" w:author="Garrett" w:date="2015-08-31T15:52:00Z"/>
                <w:sz w:val="24"/>
                <w:szCs w:val="24"/>
              </w:rPr>
            </w:pPr>
            <w:del w:id="407" w:author="Garrett" w:date="2015-08-31T15:52:00Z">
              <w:r w:rsidRPr="005A4C8C" w:rsidDel="00513A6F">
                <w:rPr>
                  <w:sz w:val="24"/>
                  <w:szCs w:val="24"/>
                </w:rPr>
                <w:delText>G</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08" w:author="Garrett" w:date="2015-08-31T15:52:00Z"/>
                <w:sz w:val="24"/>
                <w:szCs w:val="24"/>
              </w:rPr>
            </w:pPr>
            <w:del w:id="409"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10" w:author="Garrett" w:date="2015-08-31T15:52:00Z"/>
                <w:sz w:val="24"/>
                <w:szCs w:val="24"/>
              </w:rPr>
            </w:pPr>
            <w:del w:id="411"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12" w:author="Garrett" w:date="2015-08-31T15:52:00Z"/>
                <w:sz w:val="24"/>
                <w:szCs w:val="24"/>
              </w:rPr>
            </w:pPr>
            <w:del w:id="413" w:author="Garrett" w:date="2015-08-31T15:52:00Z">
              <w:r w:rsidRPr="005A4C8C" w:rsidDel="00513A6F">
                <w:rPr>
                  <w:sz w:val="24"/>
                  <w:szCs w:val="24"/>
                </w:rPr>
                <w:delText>C</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14" w:author="Garrett" w:date="2015-08-31T15:52:00Z"/>
                <w:sz w:val="24"/>
                <w:szCs w:val="24"/>
              </w:rPr>
            </w:pPr>
            <w:del w:id="415" w:author="Garrett" w:date="2015-08-31T15:52:00Z">
              <w:r w:rsidRPr="005A4C8C" w:rsidDel="00513A6F">
                <w:rPr>
                  <w:sz w:val="24"/>
                  <w:szCs w:val="24"/>
                </w:rPr>
                <w:delText>D</w:delText>
              </w:r>
            </w:del>
          </w:p>
        </w:tc>
      </w:tr>
      <w:tr w:rsidR="003E7E48" w:rsidRPr="005A4C8C" w:rsidDel="00513A6F">
        <w:trPr>
          <w:del w:id="416"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17" w:author="Garrett" w:date="2015-08-31T15:52:00Z"/>
                <w:sz w:val="24"/>
                <w:szCs w:val="24"/>
              </w:rPr>
            </w:pPr>
            <w:del w:id="418" w:author="Garrett" w:date="2015-08-31T15:52:00Z">
              <w:r w:rsidRPr="005A4C8C" w:rsidDel="00513A6F">
                <w:rPr>
                  <w:b/>
                  <w:bCs/>
                  <w:sz w:val="24"/>
                  <w:szCs w:val="24"/>
                </w:rPr>
                <w:delText>6</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19" w:author="Garrett" w:date="2015-08-31T15:52:00Z"/>
                <w:sz w:val="24"/>
                <w:szCs w:val="24"/>
              </w:rPr>
            </w:pPr>
            <w:del w:id="420"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21" w:author="Garrett" w:date="2015-08-31T15:52:00Z"/>
                <w:sz w:val="24"/>
                <w:szCs w:val="24"/>
              </w:rPr>
            </w:pPr>
            <w:del w:id="422"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23" w:author="Garrett" w:date="2015-08-31T15:52:00Z"/>
                <w:sz w:val="24"/>
                <w:szCs w:val="24"/>
              </w:rPr>
            </w:pPr>
            <w:del w:id="424" w:author="Garrett" w:date="2015-08-31T15:52:00Z">
              <w:r w:rsidRPr="005A4C8C" w:rsidDel="00513A6F">
                <w:rPr>
                  <w:sz w:val="24"/>
                  <w:szCs w:val="24"/>
                </w:rPr>
                <w:delText>A</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25" w:author="Garrett" w:date="2015-08-31T15:52:00Z"/>
                <w:sz w:val="24"/>
                <w:szCs w:val="24"/>
              </w:rPr>
            </w:pPr>
            <w:del w:id="426"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27" w:author="Garrett" w:date="2015-08-31T15:52:00Z"/>
                <w:sz w:val="24"/>
                <w:szCs w:val="24"/>
              </w:rPr>
            </w:pPr>
            <w:del w:id="428"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29" w:author="Garrett" w:date="2015-08-31T15:52:00Z"/>
                <w:sz w:val="24"/>
                <w:szCs w:val="24"/>
              </w:rPr>
            </w:pPr>
            <w:del w:id="430" w:author="Garrett" w:date="2015-08-31T15:52:00Z">
              <w:r w:rsidRPr="005A4C8C" w:rsidDel="00513A6F">
                <w:rPr>
                  <w:sz w:val="24"/>
                  <w:szCs w:val="24"/>
                </w:rPr>
                <w:delText>D</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31" w:author="Garrett" w:date="2015-08-31T15:52:00Z"/>
                <w:sz w:val="24"/>
                <w:szCs w:val="24"/>
              </w:rPr>
            </w:pPr>
            <w:del w:id="432" w:author="Garrett" w:date="2015-08-31T15:52:00Z">
              <w:r w:rsidRPr="005A4C8C" w:rsidDel="00513A6F">
                <w:rPr>
                  <w:sz w:val="24"/>
                  <w:szCs w:val="24"/>
                </w:rPr>
                <w:delText>E</w:delText>
              </w:r>
            </w:del>
          </w:p>
        </w:tc>
      </w:tr>
      <w:tr w:rsidR="003E7E48" w:rsidRPr="005A4C8C" w:rsidDel="00513A6F">
        <w:trPr>
          <w:del w:id="433"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34" w:author="Garrett" w:date="2015-08-31T15:52:00Z"/>
                <w:sz w:val="24"/>
                <w:szCs w:val="24"/>
              </w:rPr>
            </w:pPr>
            <w:del w:id="435" w:author="Garrett" w:date="2015-08-31T15:52:00Z">
              <w:r w:rsidRPr="005A4C8C" w:rsidDel="00513A6F">
                <w:rPr>
                  <w:b/>
                  <w:bCs/>
                  <w:sz w:val="24"/>
                  <w:szCs w:val="24"/>
                </w:rPr>
                <w:delText>7</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36" w:author="Garrett" w:date="2015-08-31T15:52:00Z"/>
                <w:sz w:val="24"/>
                <w:szCs w:val="24"/>
              </w:rPr>
            </w:pPr>
            <w:del w:id="437"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38" w:author="Garrett" w:date="2015-08-31T15:52:00Z"/>
                <w:sz w:val="24"/>
                <w:szCs w:val="24"/>
              </w:rPr>
            </w:pPr>
            <w:del w:id="439"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40" w:author="Garrett" w:date="2015-08-31T15:52:00Z"/>
                <w:sz w:val="24"/>
                <w:szCs w:val="24"/>
              </w:rPr>
            </w:pPr>
            <w:del w:id="441" w:author="Garrett" w:date="2015-08-31T15:52:00Z">
              <w:r w:rsidRPr="005A4C8C" w:rsidDel="00513A6F">
                <w:rPr>
                  <w:sz w:val="24"/>
                  <w:szCs w:val="24"/>
                </w:rPr>
                <w:delText>B</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42" w:author="Garrett" w:date="2015-08-31T15:52:00Z"/>
                <w:sz w:val="24"/>
                <w:szCs w:val="24"/>
              </w:rPr>
            </w:pPr>
            <w:del w:id="443"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44" w:author="Garrett" w:date="2015-08-31T15:52:00Z"/>
                <w:sz w:val="24"/>
                <w:szCs w:val="24"/>
              </w:rPr>
            </w:pPr>
            <w:del w:id="445"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46" w:author="Garrett" w:date="2015-08-31T15:52:00Z"/>
                <w:sz w:val="24"/>
                <w:szCs w:val="24"/>
              </w:rPr>
            </w:pPr>
            <w:del w:id="447" w:author="Garrett" w:date="2015-08-31T15:52:00Z">
              <w:r w:rsidRPr="005A4C8C" w:rsidDel="00513A6F">
                <w:rPr>
                  <w:sz w:val="24"/>
                  <w:szCs w:val="24"/>
                </w:rPr>
                <w:delText>E</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48" w:author="Garrett" w:date="2015-08-31T15:52:00Z"/>
                <w:sz w:val="24"/>
                <w:szCs w:val="24"/>
              </w:rPr>
            </w:pPr>
            <w:del w:id="449" w:author="Garrett" w:date="2015-08-31T15:52:00Z">
              <w:r w:rsidRPr="005A4C8C" w:rsidDel="00513A6F">
                <w:rPr>
                  <w:sz w:val="24"/>
                  <w:szCs w:val="24"/>
                </w:rPr>
                <w:delText>F</w:delText>
              </w:r>
            </w:del>
          </w:p>
        </w:tc>
      </w:tr>
    </w:tbl>
    <w:p w:rsidR="003E7E48" w:rsidRPr="005A4C8C" w:rsidDel="00513A6F" w:rsidRDefault="003E7E48" w:rsidP="00744DE4">
      <w:pPr>
        <w:spacing w:after="0" w:line="240" w:lineRule="auto"/>
        <w:rPr>
          <w:del w:id="450" w:author="Garrett" w:date="2015-08-31T15:52:00Z"/>
          <w:sz w:val="24"/>
          <w:szCs w:val="24"/>
        </w:rPr>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gridCol w:w="1170"/>
      </w:tblGrid>
      <w:tr w:rsidR="003E7E48" w:rsidRPr="005A4C8C" w:rsidDel="00513A6F">
        <w:trPr>
          <w:del w:id="451" w:author="Garrett" w:date="2015-08-31T15:52:00Z"/>
        </w:trPr>
        <w:tc>
          <w:tcPr>
            <w:tcW w:w="9358" w:type="dxa"/>
            <w:gridSpan w:val="8"/>
            <w:tcBorders>
              <w:top w:val="single" w:sz="2" w:space="0" w:color="000001"/>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52" w:author="Garrett" w:date="2015-08-31T15:52:00Z"/>
                <w:sz w:val="24"/>
                <w:szCs w:val="24"/>
              </w:rPr>
            </w:pPr>
            <w:del w:id="453" w:author="Garrett" w:date="2015-08-31T15:52:00Z">
              <w:r w:rsidRPr="005A4C8C" w:rsidDel="00513A6F">
                <w:rPr>
                  <w:b/>
                  <w:bCs/>
                  <w:sz w:val="24"/>
                  <w:szCs w:val="24"/>
                </w:rPr>
                <w:delText>Rep 2</w:delText>
              </w:r>
            </w:del>
          </w:p>
        </w:tc>
      </w:tr>
      <w:tr w:rsidR="003E7E48" w:rsidRPr="005A4C8C" w:rsidDel="00513A6F">
        <w:trPr>
          <w:del w:id="454"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55" w:author="Garrett" w:date="2015-08-31T15:52:00Z"/>
                <w:sz w:val="24"/>
                <w:szCs w:val="24"/>
              </w:rPr>
            </w:pPr>
            <w:del w:id="456" w:author="Garrett" w:date="2015-08-31T15:52:00Z">
              <w:r w:rsidRPr="005A4C8C" w:rsidDel="00513A6F">
                <w:rPr>
                  <w:b/>
                  <w:bCs/>
                  <w:sz w:val="24"/>
                  <w:szCs w:val="24"/>
                </w:rPr>
                <w:delText>subjects</w:delText>
              </w:r>
            </w:del>
          </w:p>
        </w:tc>
        <w:tc>
          <w:tcPr>
            <w:tcW w:w="8189" w:type="dxa"/>
            <w:gridSpan w:val="7"/>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57" w:author="Garrett" w:date="2015-08-31T15:52:00Z"/>
                <w:sz w:val="24"/>
                <w:szCs w:val="24"/>
              </w:rPr>
            </w:pPr>
            <w:del w:id="458" w:author="Garrett" w:date="2015-08-31T15:52:00Z">
              <w:r w:rsidRPr="005A4C8C" w:rsidDel="00513A6F">
                <w:rPr>
                  <w:b/>
                  <w:bCs/>
                  <w:sz w:val="24"/>
                  <w:szCs w:val="24"/>
                </w:rPr>
                <w:delText>conditions</w:delText>
              </w:r>
            </w:del>
          </w:p>
        </w:tc>
      </w:tr>
      <w:tr w:rsidR="003E7E48" w:rsidRPr="005A4C8C" w:rsidDel="00513A6F">
        <w:trPr>
          <w:del w:id="459"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60" w:author="Garrett" w:date="2015-08-31T15:52:00Z"/>
                <w:sz w:val="24"/>
                <w:szCs w:val="24"/>
              </w:rPr>
            </w:pPr>
            <w:del w:id="461" w:author="Garrett" w:date="2015-08-31T15:52:00Z">
              <w:r w:rsidRPr="005A4C8C" w:rsidDel="00513A6F">
                <w:rPr>
                  <w:b/>
                  <w:bCs/>
                  <w:sz w:val="24"/>
                  <w:szCs w:val="24"/>
                </w:rPr>
                <w:delText>8</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62" w:author="Garrett" w:date="2015-08-31T15:52:00Z"/>
                <w:sz w:val="24"/>
                <w:szCs w:val="24"/>
              </w:rPr>
            </w:pPr>
            <w:del w:id="463"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64" w:author="Garrett" w:date="2015-08-31T15:52:00Z"/>
                <w:sz w:val="24"/>
                <w:szCs w:val="24"/>
              </w:rPr>
            </w:pPr>
            <w:del w:id="465"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66" w:author="Garrett" w:date="2015-08-31T15:52:00Z"/>
                <w:sz w:val="24"/>
                <w:szCs w:val="24"/>
              </w:rPr>
            </w:pPr>
            <w:del w:id="467" w:author="Garrett" w:date="2015-08-31T15:52:00Z">
              <w:r w:rsidRPr="005A4C8C" w:rsidDel="00513A6F">
                <w:rPr>
                  <w:sz w:val="24"/>
                  <w:szCs w:val="24"/>
                </w:rPr>
                <w:delText>B</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68" w:author="Garrett" w:date="2015-08-31T15:52:00Z"/>
                <w:sz w:val="24"/>
                <w:szCs w:val="24"/>
              </w:rPr>
            </w:pPr>
            <w:del w:id="469"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70" w:author="Garrett" w:date="2015-08-31T15:52:00Z"/>
                <w:sz w:val="24"/>
                <w:szCs w:val="24"/>
              </w:rPr>
            </w:pPr>
            <w:del w:id="471"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72" w:author="Garrett" w:date="2015-08-31T15:52:00Z"/>
                <w:sz w:val="24"/>
                <w:szCs w:val="24"/>
              </w:rPr>
            </w:pPr>
            <w:del w:id="473" w:author="Garrett" w:date="2015-08-31T15:52:00Z">
              <w:r w:rsidRPr="005A4C8C" w:rsidDel="00513A6F">
                <w:rPr>
                  <w:sz w:val="24"/>
                  <w:szCs w:val="24"/>
                </w:rPr>
                <w:delText>E</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74" w:author="Garrett" w:date="2015-08-31T15:52:00Z"/>
                <w:sz w:val="24"/>
                <w:szCs w:val="24"/>
              </w:rPr>
            </w:pPr>
            <w:del w:id="475" w:author="Garrett" w:date="2015-08-31T15:52:00Z">
              <w:r w:rsidRPr="005A4C8C" w:rsidDel="00513A6F">
                <w:rPr>
                  <w:sz w:val="24"/>
                  <w:szCs w:val="24"/>
                </w:rPr>
                <w:delText>F</w:delText>
              </w:r>
            </w:del>
          </w:p>
        </w:tc>
      </w:tr>
      <w:tr w:rsidR="003E7E48" w:rsidRPr="005A4C8C" w:rsidDel="00513A6F">
        <w:trPr>
          <w:del w:id="476"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77" w:author="Garrett" w:date="2015-08-31T15:52:00Z"/>
                <w:sz w:val="24"/>
                <w:szCs w:val="24"/>
              </w:rPr>
            </w:pPr>
            <w:del w:id="478" w:author="Garrett" w:date="2015-08-31T15:52:00Z">
              <w:r w:rsidRPr="005A4C8C" w:rsidDel="00513A6F">
                <w:rPr>
                  <w:b/>
                  <w:bCs/>
                  <w:sz w:val="24"/>
                  <w:szCs w:val="24"/>
                </w:rPr>
                <w:delText>9</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79" w:author="Garrett" w:date="2015-08-31T15:52:00Z"/>
                <w:sz w:val="24"/>
                <w:szCs w:val="24"/>
              </w:rPr>
            </w:pPr>
            <w:del w:id="480"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81" w:author="Garrett" w:date="2015-08-31T15:52:00Z"/>
                <w:sz w:val="24"/>
                <w:szCs w:val="24"/>
              </w:rPr>
            </w:pPr>
            <w:del w:id="482"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83" w:author="Garrett" w:date="2015-08-31T15:52:00Z"/>
                <w:sz w:val="24"/>
                <w:szCs w:val="24"/>
              </w:rPr>
            </w:pPr>
            <w:del w:id="484" w:author="Garrett" w:date="2015-08-31T15:52:00Z">
              <w:r w:rsidRPr="005A4C8C" w:rsidDel="00513A6F">
                <w:rPr>
                  <w:sz w:val="24"/>
                  <w:szCs w:val="24"/>
                </w:rPr>
                <w:delText>C</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85" w:author="Garrett" w:date="2015-08-31T15:52:00Z"/>
                <w:sz w:val="24"/>
                <w:szCs w:val="24"/>
              </w:rPr>
            </w:pPr>
            <w:del w:id="486"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87" w:author="Garrett" w:date="2015-08-31T15:52:00Z"/>
                <w:sz w:val="24"/>
                <w:szCs w:val="24"/>
              </w:rPr>
            </w:pPr>
            <w:del w:id="488"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89" w:author="Garrett" w:date="2015-08-31T15:52:00Z"/>
                <w:sz w:val="24"/>
                <w:szCs w:val="24"/>
              </w:rPr>
            </w:pPr>
            <w:del w:id="490" w:author="Garrett" w:date="2015-08-31T15:52:00Z">
              <w:r w:rsidRPr="005A4C8C" w:rsidDel="00513A6F">
                <w:rPr>
                  <w:sz w:val="24"/>
                  <w:szCs w:val="24"/>
                </w:rPr>
                <w:delText>F</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91" w:author="Garrett" w:date="2015-08-31T15:52:00Z"/>
                <w:sz w:val="24"/>
                <w:szCs w:val="24"/>
              </w:rPr>
            </w:pPr>
            <w:del w:id="492" w:author="Garrett" w:date="2015-08-31T15:52:00Z">
              <w:r w:rsidRPr="005A4C8C" w:rsidDel="00513A6F">
                <w:rPr>
                  <w:sz w:val="24"/>
                  <w:szCs w:val="24"/>
                </w:rPr>
                <w:delText>G</w:delText>
              </w:r>
            </w:del>
          </w:p>
        </w:tc>
      </w:tr>
      <w:tr w:rsidR="003E7E48" w:rsidRPr="005A4C8C" w:rsidDel="00513A6F">
        <w:trPr>
          <w:del w:id="493"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94" w:author="Garrett" w:date="2015-08-31T15:52:00Z"/>
                <w:sz w:val="24"/>
                <w:szCs w:val="24"/>
              </w:rPr>
            </w:pPr>
            <w:del w:id="495" w:author="Garrett" w:date="2015-08-31T15:52:00Z">
              <w:r w:rsidRPr="005A4C8C" w:rsidDel="00513A6F">
                <w:rPr>
                  <w:b/>
                  <w:bCs/>
                  <w:sz w:val="24"/>
                  <w:szCs w:val="24"/>
                </w:rPr>
                <w:delText>10</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96" w:author="Garrett" w:date="2015-08-31T15:52:00Z"/>
                <w:sz w:val="24"/>
                <w:szCs w:val="24"/>
              </w:rPr>
            </w:pPr>
            <w:del w:id="497"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498" w:author="Garrett" w:date="2015-08-31T15:52:00Z"/>
                <w:sz w:val="24"/>
                <w:szCs w:val="24"/>
              </w:rPr>
            </w:pPr>
            <w:del w:id="499"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00" w:author="Garrett" w:date="2015-08-31T15:52:00Z"/>
                <w:sz w:val="24"/>
                <w:szCs w:val="24"/>
              </w:rPr>
            </w:pPr>
            <w:del w:id="501" w:author="Garrett" w:date="2015-08-31T15:52:00Z">
              <w:r w:rsidRPr="005A4C8C" w:rsidDel="00513A6F">
                <w:rPr>
                  <w:sz w:val="24"/>
                  <w:szCs w:val="24"/>
                </w:rPr>
                <w:delText>D</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02" w:author="Garrett" w:date="2015-08-31T15:52:00Z"/>
                <w:sz w:val="24"/>
                <w:szCs w:val="24"/>
              </w:rPr>
            </w:pPr>
            <w:del w:id="503"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04" w:author="Garrett" w:date="2015-08-31T15:52:00Z"/>
                <w:sz w:val="24"/>
                <w:szCs w:val="24"/>
              </w:rPr>
            </w:pPr>
            <w:del w:id="505"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06" w:author="Garrett" w:date="2015-08-31T15:52:00Z"/>
                <w:sz w:val="24"/>
                <w:szCs w:val="24"/>
              </w:rPr>
            </w:pPr>
            <w:del w:id="507" w:author="Garrett" w:date="2015-08-31T15:52:00Z">
              <w:r w:rsidRPr="005A4C8C" w:rsidDel="00513A6F">
                <w:rPr>
                  <w:sz w:val="24"/>
                  <w:szCs w:val="24"/>
                </w:rPr>
                <w:delText>G</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08" w:author="Garrett" w:date="2015-08-31T15:52:00Z"/>
                <w:sz w:val="24"/>
                <w:szCs w:val="24"/>
              </w:rPr>
            </w:pPr>
            <w:del w:id="509" w:author="Garrett" w:date="2015-08-31T15:52:00Z">
              <w:r w:rsidRPr="005A4C8C" w:rsidDel="00513A6F">
                <w:rPr>
                  <w:sz w:val="24"/>
                  <w:szCs w:val="24"/>
                </w:rPr>
                <w:delText>A</w:delText>
              </w:r>
            </w:del>
          </w:p>
        </w:tc>
      </w:tr>
      <w:tr w:rsidR="003E7E48" w:rsidRPr="005A4C8C" w:rsidDel="00513A6F">
        <w:trPr>
          <w:del w:id="510"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11" w:author="Garrett" w:date="2015-08-31T15:52:00Z"/>
                <w:sz w:val="24"/>
                <w:szCs w:val="24"/>
              </w:rPr>
            </w:pPr>
            <w:del w:id="512" w:author="Garrett" w:date="2015-08-31T15:52:00Z">
              <w:r w:rsidRPr="005A4C8C" w:rsidDel="00513A6F">
                <w:rPr>
                  <w:b/>
                  <w:bCs/>
                  <w:sz w:val="24"/>
                  <w:szCs w:val="24"/>
                </w:rPr>
                <w:delText>11</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13" w:author="Garrett" w:date="2015-08-31T15:52:00Z"/>
                <w:sz w:val="24"/>
                <w:szCs w:val="24"/>
              </w:rPr>
            </w:pPr>
            <w:del w:id="514"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15" w:author="Garrett" w:date="2015-08-31T15:52:00Z"/>
                <w:sz w:val="24"/>
                <w:szCs w:val="24"/>
              </w:rPr>
            </w:pPr>
            <w:del w:id="516"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17" w:author="Garrett" w:date="2015-08-31T15:52:00Z"/>
                <w:sz w:val="24"/>
                <w:szCs w:val="24"/>
              </w:rPr>
            </w:pPr>
            <w:del w:id="518" w:author="Garrett" w:date="2015-08-31T15:52:00Z">
              <w:r w:rsidRPr="005A4C8C" w:rsidDel="00513A6F">
                <w:rPr>
                  <w:sz w:val="24"/>
                  <w:szCs w:val="24"/>
                </w:rPr>
                <w:delText>E</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19" w:author="Garrett" w:date="2015-08-31T15:52:00Z"/>
                <w:sz w:val="24"/>
                <w:szCs w:val="24"/>
              </w:rPr>
            </w:pPr>
            <w:del w:id="520"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21" w:author="Garrett" w:date="2015-08-31T15:52:00Z"/>
                <w:sz w:val="24"/>
                <w:szCs w:val="24"/>
              </w:rPr>
            </w:pPr>
            <w:del w:id="522"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23" w:author="Garrett" w:date="2015-08-31T15:52:00Z"/>
                <w:sz w:val="24"/>
                <w:szCs w:val="24"/>
              </w:rPr>
            </w:pPr>
            <w:del w:id="524" w:author="Garrett" w:date="2015-08-31T15:52:00Z">
              <w:r w:rsidRPr="005A4C8C" w:rsidDel="00513A6F">
                <w:rPr>
                  <w:sz w:val="24"/>
                  <w:szCs w:val="24"/>
                </w:rPr>
                <w:delText>A</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25" w:author="Garrett" w:date="2015-08-31T15:52:00Z"/>
                <w:sz w:val="24"/>
                <w:szCs w:val="24"/>
              </w:rPr>
            </w:pPr>
            <w:del w:id="526" w:author="Garrett" w:date="2015-08-31T15:52:00Z">
              <w:r w:rsidRPr="005A4C8C" w:rsidDel="00513A6F">
                <w:rPr>
                  <w:sz w:val="24"/>
                  <w:szCs w:val="24"/>
                </w:rPr>
                <w:delText>B</w:delText>
              </w:r>
            </w:del>
          </w:p>
        </w:tc>
      </w:tr>
      <w:tr w:rsidR="003E7E48" w:rsidRPr="005A4C8C" w:rsidDel="00513A6F">
        <w:trPr>
          <w:del w:id="527"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28" w:author="Garrett" w:date="2015-08-31T15:52:00Z"/>
                <w:sz w:val="24"/>
                <w:szCs w:val="24"/>
              </w:rPr>
            </w:pPr>
            <w:del w:id="529" w:author="Garrett" w:date="2015-08-31T15:52:00Z">
              <w:r w:rsidRPr="005A4C8C" w:rsidDel="00513A6F">
                <w:rPr>
                  <w:b/>
                  <w:bCs/>
                  <w:sz w:val="24"/>
                  <w:szCs w:val="24"/>
                </w:rPr>
                <w:delText>12</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30" w:author="Garrett" w:date="2015-08-31T15:52:00Z"/>
                <w:sz w:val="24"/>
                <w:szCs w:val="24"/>
              </w:rPr>
            </w:pPr>
            <w:del w:id="531" w:author="Garrett" w:date="2015-08-31T15:52:00Z">
              <w:r w:rsidRPr="005A4C8C" w:rsidDel="00513A6F">
                <w:rPr>
                  <w:sz w:val="24"/>
                  <w:szCs w:val="24"/>
                </w:rPr>
                <w:delText>D</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32" w:author="Garrett" w:date="2015-08-31T15:52:00Z"/>
                <w:sz w:val="24"/>
                <w:szCs w:val="24"/>
              </w:rPr>
            </w:pPr>
            <w:del w:id="533"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34" w:author="Garrett" w:date="2015-08-31T15:52:00Z"/>
                <w:sz w:val="24"/>
                <w:szCs w:val="24"/>
              </w:rPr>
            </w:pPr>
            <w:del w:id="535" w:author="Garrett" w:date="2015-08-31T15:52:00Z">
              <w:r w:rsidRPr="005A4C8C" w:rsidDel="00513A6F">
                <w:rPr>
                  <w:sz w:val="24"/>
                  <w:szCs w:val="24"/>
                </w:rPr>
                <w:delText>F</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36" w:author="Garrett" w:date="2015-08-31T15:52:00Z"/>
                <w:sz w:val="24"/>
                <w:szCs w:val="24"/>
              </w:rPr>
            </w:pPr>
            <w:del w:id="537"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38" w:author="Garrett" w:date="2015-08-31T15:52:00Z"/>
                <w:sz w:val="24"/>
                <w:szCs w:val="24"/>
              </w:rPr>
            </w:pPr>
            <w:del w:id="539"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40" w:author="Garrett" w:date="2015-08-31T15:52:00Z"/>
                <w:sz w:val="24"/>
                <w:szCs w:val="24"/>
              </w:rPr>
            </w:pPr>
            <w:del w:id="541" w:author="Garrett" w:date="2015-08-31T15:52:00Z">
              <w:r w:rsidRPr="005A4C8C" w:rsidDel="00513A6F">
                <w:rPr>
                  <w:sz w:val="24"/>
                  <w:szCs w:val="24"/>
                </w:rPr>
                <w:delText>B</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42" w:author="Garrett" w:date="2015-08-31T15:52:00Z"/>
                <w:sz w:val="24"/>
                <w:szCs w:val="24"/>
              </w:rPr>
            </w:pPr>
            <w:del w:id="543" w:author="Garrett" w:date="2015-08-31T15:52:00Z">
              <w:r w:rsidRPr="005A4C8C" w:rsidDel="00513A6F">
                <w:rPr>
                  <w:sz w:val="24"/>
                  <w:szCs w:val="24"/>
                </w:rPr>
                <w:delText>C</w:delText>
              </w:r>
            </w:del>
          </w:p>
        </w:tc>
      </w:tr>
      <w:tr w:rsidR="003E7E48" w:rsidRPr="005A4C8C" w:rsidDel="00513A6F">
        <w:trPr>
          <w:del w:id="544"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45" w:author="Garrett" w:date="2015-08-31T15:52:00Z"/>
                <w:sz w:val="24"/>
                <w:szCs w:val="24"/>
              </w:rPr>
            </w:pPr>
            <w:del w:id="546" w:author="Garrett" w:date="2015-08-31T15:52:00Z">
              <w:r w:rsidRPr="005A4C8C" w:rsidDel="00513A6F">
                <w:rPr>
                  <w:b/>
                  <w:bCs/>
                  <w:sz w:val="24"/>
                  <w:szCs w:val="24"/>
                </w:rPr>
                <w:delText>13</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47" w:author="Garrett" w:date="2015-08-31T15:52:00Z"/>
                <w:sz w:val="24"/>
                <w:szCs w:val="24"/>
              </w:rPr>
            </w:pPr>
            <w:del w:id="548" w:author="Garrett" w:date="2015-08-31T15:52:00Z">
              <w:r w:rsidRPr="005A4C8C" w:rsidDel="00513A6F">
                <w:rPr>
                  <w:sz w:val="24"/>
                  <w:szCs w:val="24"/>
                </w:rPr>
                <w:delText>E</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49" w:author="Garrett" w:date="2015-08-31T15:52:00Z"/>
                <w:sz w:val="24"/>
                <w:szCs w:val="24"/>
              </w:rPr>
            </w:pPr>
            <w:del w:id="550"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51" w:author="Garrett" w:date="2015-08-31T15:52:00Z"/>
                <w:sz w:val="24"/>
                <w:szCs w:val="24"/>
              </w:rPr>
            </w:pPr>
            <w:del w:id="552" w:author="Garrett" w:date="2015-08-31T15:52:00Z">
              <w:r w:rsidRPr="005A4C8C" w:rsidDel="00513A6F">
                <w:rPr>
                  <w:sz w:val="24"/>
                  <w:szCs w:val="24"/>
                </w:rPr>
                <w:delText>G</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53" w:author="Garrett" w:date="2015-08-31T15:52:00Z"/>
                <w:sz w:val="24"/>
                <w:szCs w:val="24"/>
              </w:rPr>
            </w:pPr>
            <w:del w:id="554" w:author="Garrett" w:date="2015-08-31T15:52:00Z">
              <w:r w:rsidRPr="005A4C8C" w:rsidDel="00513A6F">
                <w:rPr>
                  <w:sz w:val="24"/>
                  <w:szCs w:val="24"/>
                </w:rPr>
                <w:delText>A</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55" w:author="Garrett" w:date="2015-08-31T15:52:00Z"/>
                <w:sz w:val="24"/>
                <w:szCs w:val="24"/>
              </w:rPr>
            </w:pPr>
            <w:del w:id="556"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57" w:author="Garrett" w:date="2015-08-31T15:52:00Z"/>
                <w:sz w:val="24"/>
                <w:szCs w:val="24"/>
              </w:rPr>
            </w:pPr>
            <w:del w:id="558" w:author="Garrett" w:date="2015-08-31T15:52:00Z">
              <w:r w:rsidRPr="005A4C8C" w:rsidDel="00513A6F">
                <w:rPr>
                  <w:sz w:val="24"/>
                  <w:szCs w:val="24"/>
                </w:rPr>
                <w:delText>C</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59" w:author="Garrett" w:date="2015-08-31T15:52:00Z"/>
                <w:sz w:val="24"/>
                <w:szCs w:val="24"/>
              </w:rPr>
            </w:pPr>
            <w:del w:id="560" w:author="Garrett" w:date="2015-08-31T15:52:00Z">
              <w:r w:rsidRPr="005A4C8C" w:rsidDel="00513A6F">
                <w:rPr>
                  <w:sz w:val="24"/>
                  <w:szCs w:val="24"/>
                </w:rPr>
                <w:delText>D</w:delText>
              </w:r>
            </w:del>
          </w:p>
        </w:tc>
      </w:tr>
      <w:tr w:rsidR="003E7E48" w:rsidRPr="005A4C8C" w:rsidDel="00513A6F">
        <w:trPr>
          <w:del w:id="561" w:author="Garrett" w:date="2015-08-31T15:52:00Z"/>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62" w:author="Garrett" w:date="2015-08-31T15:52:00Z"/>
                <w:sz w:val="24"/>
                <w:szCs w:val="24"/>
              </w:rPr>
            </w:pPr>
            <w:del w:id="563" w:author="Garrett" w:date="2015-08-31T15:52:00Z">
              <w:r w:rsidRPr="005A4C8C" w:rsidDel="00513A6F">
                <w:rPr>
                  <w:b/>
                  <w:bCs/>
                  <w:sz w:val="24"/>
                  <w:szCs w:val="24"/>
                </w:rPr>
                <w:delText>14</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64" w:author="Garrett" w:date="2015-08-31T15:52:00Z"/>
                <w:sz w:val="24"/>
                <w:szCs w:val="24"/>
              </w:rPr>
            </w:pPr>
            <w:del w:id="565" w:author="Garrett" w:date="2015-08-31T15:52:00Z">
              <w:r w:rsidRPr="005A4C8C" w:rsidDel="00513A6F">
                <w:rPr>
                  <w:sz w:val="24"/>
                  <w:szCs w:val="24"/>
                </w:rPr>
                <w:delText>F</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66" w:author="Garrett" w:date="2015-08-31T15:52:00Z"/>
                <w:sz w:val="24"/>
                <w:szCs w:val="24"/>
              </w:rPr>
            </w:pPr>
            <w:del w:id="567" w:author="Garrett" w:date="2015-08-31T15:52:00Z">
              <w:r w:rsidRPr="005A4C8C" w:rsidDel="00513A6F">
                <w:rPr>
                  <w:sz w:val="24"/>
                  <w:szCs w:val="24"/>
                </w:rPr>
                <w:delText>G</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68" w:author="Garrett" w:date="2015-08-31T15:52:00Z"/>
                <w:sz w:val="24"/>
                <w:szCs w:val="24"/>
              </w:rPr>
            </w:pPr>
            <w:del w:id="569" w:author="Garrett" w:date="2015-08-31T15:52:00Z">
              <w:r w:rsidRPr="005A4C8C" w:rsidDel="00513A6F">
                <w:rPr>
                  <w:sz w:val="24"/>
                  <w:szCs w:val="24"/>
                </w:rPr>
                <w:delText>A</w:delText>
              </w:r>
            </w:del>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70" w:author="Garrett" w:date="2015-08-31T15:52:00Z"/>
                <w:sz w:val="24"/>
                <w:szCs w:val="24"/>
              </w:rPr>
            </w:pPr>
            <w:del w:id="571" w:author="Garrett" w:date="2015-08-31T15:52:00Z">
              <w:r w:rsidRPr="005A4C8C" w:rsidDel="00513A6F">
                <w:rPr>
                  <w:sz w:val="24"/>
                  <w:szCs w:val="24"/>
                </w:rPr>
                <w:delText>B</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72" w:author="Garrett" w:date="2015-08-31T15:52:00Z"/>
                <w:sz w:val="24"/>
                <w:szCs w:val="24"/>
              </w:rPr>
            </w:pPr>
            <w:del w:id="573" w:author="Garrett" w:date="2015-08-31T15:52:00Z">
              <w:r w:rsidRPr="005A4C8C" w:rsidDel="00513A6F">
                <w:rPr>
                  <w:sz w:val="24"/>
                  <w:szCs w:val="24"/>
                </w:rPr>
                <w:delText>C</w:delText>
              </w:r>
            </w:del>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74" w:author="Garrett" w:date="2015-08-31T15:52:00Z"/>
                <w:sz w:val="24"/>
                <w:szCs w:val="24"/>
              </w:rPr>
            </w:pPr>
            <w:del w:id="575" w:author="Garrett" w:date="2015-08-31T15:52:00Z">
              <w:r w:rsidRPr="005A4C8C" w:rsidDel="00513A6F">
                <w:rPr>
                  <w:sz w:val="24"/>
                  <w:szCs w:val="24"/>
                </w:rPr>
                <w:delText>D</w:delText>
              </w:r>
            </w:del>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Del="00513A6F" w:rsidRDefault="00744DE4" w:rsidP="00744DE4">
            <w:pPr>
              <w:pStyle w:val="TableContents"/>
              <w:spacing w:after="0" w:line="240" w:lineRule="auto"/>
              <w:jc w:val="center"/>
              <w:rPr>
                <w:del w:id="576" w:author="Garrett" w:date="2015-08-31T15:52:00Z"/>
                <w:sz w:val="24"/>
                <w:szCs w:val="24"/>
              </w:rPr>
            </w:pPr>
            <w:del w:id="577" w:author="Garrett" w:date="2015-08-31T15:52:00Z">
              <w:r w:rsidRPr="005A4C8C" w:rsidDel="00513A6F">
                <w:rPr>
                  <w:sz w:val="24"/>
                  <w:szCs w:val="24"/>
                </w:rPr>
                <w:delText>E</w:delText>
              </w:r>
            </w:del>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suitable means to eliminate participant bias towards any of the different input methods. The ease of use as well as how favorable each input device will be will depend on the user's previous experience with such devices and how adaptive and comfortable they are when using new technologies.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study duration is planned to take a minimum of 2 weeks but will continue until </w:t>
      </w:r>
      <w:ins w:id="578" w:author="Garrett" w:date="2015-08-31T15:48:00Z">
        <w:r w:rsidR="00734AFD">
          <w:rPr>
            <w:sz w:val="24"/>
            <w:szCs w:val="24"/>
            <w:shd w:val="clear" w:color="auto" w:fill="FFFFFF"/>
          </w:rPr>
          <w:t>18</w:t>
        </w:r>
      </w:ins>
      <w:del w:id="579" w:author="Garrett" w:date="2015-08-31T15:48:00Z">
        <w:r w:rsidRPr="005A4C8C" w:rsidDel="00734AFD">
          <w:rPr>
            <w:sz w:val="24"/>
            <w:szCs w:val="24"/>
            <w:shd w:val="clear" w:color="auto" w:fill="FFFFFF"/>
          </w:rPr>
          <w:delText>14</w:delText>
        </w:r>
      </w:del>
      <w:r w:rsidRPr="005A4C8C">
        <w:rPr>
          <w:sz w:val="24"/>
          <w:szCs w:val="24"/>
          <w:shd w:val="clear" w:color="auto" w:fill="FFFFFF"/>
        </w:rPr>
        <w:t xml:space="preserve"> participants are scheduled and run through all of the experiments with accurate data being recorded for each. There will be a single study visit for each participant. The participant will run through the various experiments and then fill out a small exit survey before they leave. The entire study visit will take at most 60 minutes. The time-line of this study is dependent on the IRB approval date and will extend for at least one month or until </w:t>
      </w:r>
      <w:ins w:id="580" w:author="Garrett" w:date="2015-08-31T15:48:00Z">
        <w:r w:rsidR="00734AFD">
          <w:rPr>
            <w:sz w:val="24"/>
            <w:szCs w:val="24"/>
            <w:shd w:val="clear" w:color="auto" w:fill="FFFFFF"/>
          </w:rPr>
          <w:t>18</w:t>
        </w:r>
      </w:ins>
      <w:del w:id="581" w:author="Garrett" w:date="2015-08-31T15:48:00Z">
        <w:r w:rsidRPr="005A4C8C" w:rsidDel="00734AFD">
          <w:rPr>
            <w:sz w:val="24"/>
            <w:szCs w:val="24"/>
            <w:shd w:val="clear" w:color="auto" w:fill="FFFFFF"/>
          </w:rPr>
          <w:delText>14</w:delText>
        </w:r>
      </w:del>
      <w:r w:rsidRPr="005A4C8C">
        <w:rPr>
          <w:sz w:val="24"/>
          <w:szCs w:val="24"/>
          <w:shd w:val="clear" w:color="auto" w:fill="FFFFFF"/>
        </w:rPr>
        <w:t xml:space="preserve"> subjects have participated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ind w:left="360"/>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Change w:id="582" w:author="Garrett" w:date="2015-08-31T16:06:00Z">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PrChange>
      </w:tblPr>
      <w:tblGrid>
        <w:gridCol w:w="1043"/>
        <w:gridCol w:w="1228"/>
        <w:gridCol w:w="937"/>
        <w:gridCol w:w="1041"/>
        <w:gridCol w:w="1062"/>
        <w:gridCol w:w="1139"/>
        <w:gridCol w:w="1119"/>
        <w:gridCol w:w="1044"/>
        <w:gridCol w:w="993"/>
        <w:tblGridChange w:id="583">
          <w:tblGrid>
            <w:gridCol w:w="1043"/>
            <w:gridCol w:w="1228"/>
            <w:gridCol w:w="937"/>
            <w:gridCol w:w="1041"/>
            <w:gridCol w:w="1062"/>
            <w:gridCol w:w="1139"/>
            <w:gridCol w:w="1119"/>
            <w:gridCol w:w="1044"/>
            <w:gridCol w:w="993"/>
          </w:tblGrid>
        </w:tblGridChange>
      </w:tblGrid>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84" w:author="Garrett" w:date="2015-08-31T16:06: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3E7E48" w:rsidP="00744DE4">
            <w:pPr>
              <w:widowControl w:val="0"/>
              <w:spacing w:after="0" w:line="240" w:lineRule="auto"/>
              <w:rPr>
                <w:sz w:val="24"/>
                <w:szCs w:val="24"/>
              </w:rPr>
            </w:pP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585" w:author="Garrett" w:date="2015-08-31T16:06: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586" w:author="Garrett" w:date="2015-08-31T16:05:00Z">
              <w:r w:rsidRPr="005A4C8C" w:rsidDel="007D6608">
                <w:rPr>
                  <w:sz w:val="24"/>
                  <w:szCs w:val="24"/>
                </w:rPr>
                <w:delText>Controller</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87" w:author="Garrett" w:date="2015-08-31T16:06: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88" w:author="Garrett" w:date="2015-08-31T16:06: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89" w:author="Garrett" w:date="2015-08-31T16:06: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0" w:author="Garrett" w:date="2015-08-31T16:06: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1" w:author="Garrett" w:date="2015-08-31T16:06: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2" w:author="Garrett" w:date="2015-08-31T16:06: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593" w:author="Garrett" w:date="2015-08-31T16:06: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total</w:t>
            </w:r>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4" w:author="Garrett" w:date="2015-08-31T16:06: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explain</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595" w:author="Garrett" w:date="2015-08-31T16:06: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596" w:author="Garrett" w:date="2015-08-31T16:05:00Z">
              <w:r w:rsidRPr="005A4C8C" w:rsidDel="007D6608">
                <w:rPr>
                  <w:sz w:val="24"/>
                  <w:szCs w:val="24"/>
                </w:rPr>
                <w:delText>.5</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7" w:author="Garrett" w:date="2015-08-31T16:06: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8" w:author="Garrett" w:date="2015-08-31T16:06: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599" w:author="Garrett" w:date="2015-08-31T16:06: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0" w:author="Garrett" w:date="2015-08-31T16:06: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1" w:author="Garrett" w:date="2015-08-31T16:06: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2" w:author="Garrett" w:date="2015-08-31T16:06: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03" w:author="Garrett" w:date="2015-08-31T16:06: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3</w:t>
            </w:r>
            <w:del w:id="604" w:author="Garrett" w:date="2015-08-31T16:14:00Z">
              <w:r w:rsidRPr="005A4C8C" w:rsidDel="004549DA">
                <w:rPr>
                  <w:b/>
                  <w:bCs/>
                  <w:sz w:val="24"/>
                  <w:szCs w:val="24"/>
                </w:rPr>
                <w:delText>.5</w:delText>
              </w:r>
            </w:del>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5" w:author="Garrett" w:date="2015-08-31T16:06: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calibrate</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606" w:author="Garrett" w:date="2015-08-31T16:06: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607" w:author="Garrett" w:date="2015-08-31T16:05:00Z">
              <w:r w:rsidRPr="005A4C8C" w:rsidDel="007D6608">
                <w:rPr>
                  <w:sz w:val="24"/>
                  <w:szCs w:val="24"/>
                </w:rPr>
                <w:delText>0</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8" w:author="Garrett" w:date="2015-08-31T16:06: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09" w:author="Garrett" w:date="2015-08-31T16:06: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0" w:author="Garrett" w:date="2015-08-31T16:06: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1" w:author="Garrett" w:date="2015-08-31T16:06: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2" w:author="Garrett" w:date="2015-08-31T16:06: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3" w:author="Garrett" w:date="2015-08-31T16:06: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14" w:author="Garrett" w:date="2015-08-31T16:06: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5</w:t>
            </w:r>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5" w:author="Garrett" w:date="2015-08-31T16:06: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practice</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616" w:author="Garrett" w:date="2015-08-31T16:06: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617" w:author="Garrett" w:date="2015-08-31T16:05:00Z">
              <w:r w:rsidRPr="005A4C8C" w:rsidDel="007D6608">
                <w:rPr>
                  <w:sz w:val="24"/>
                  <w:szCs w:val="24"/>
                </w:rPr>
                <w:delText>3</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8" w:author="Garrett" w:date="2015-08-31T16:06: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19" w:author="Garrett" w:date="2015-08-31T16:06: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20" w:author="Garrett" w:date="2015-08-31T16:06: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21" w:author="Garrett" w:date="2015-08-31T16:06: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22" w:author="Garrett" w:date="2015-08-31T16:06: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23" w:author="Garrett" w:date="2015-08-31T16:06: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24" w:author="Garrett" w:date="2015-08-31T16:06: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25" w:author="Garrett" w:date="2015-08-31T16:14:00Z">
              <w:r>
                <w:rPr>
                  <w:b/>
                  <w:bCs/>
                  <w:sz w:val="24"/>
                  <w:szCs w:val="24"/>
                </w:rPr>
                <w:t>18</w:t>
              </w:r>
            </w:ins>
            <w:del w:id="626" w:author="Garrett" w:date="2015-08-31T16:14:00Z">
              <w:r w:rsidR="00744DE4" w:rsidRPr="005A4C8C" w:rsidDel="004549DA">
                <w:rPr>
                  <w:b/>
                  <w:bCs/>
                  <w:sz w:val="24"/>
                  <w:szCs w:val="24"/>
                </w:rPr>
                <w:delText>21</w:delText>
              </w:r>
            </w:del>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27" w:author="Garrett" w:date="2015-08-31T16:06: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task</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628" w:author="Garrett" w:date="2015-08-31T16:06: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629" w:author="Garrett" w:date="2015-08-31T16:05:00Z">
              <w:r w:rsidRPr="005A4C8C" w:rsidDel="007D6608">
                <w:rPr>
                  <w:sz w:val="24"/>
                  <w:szCs w:val="24"/>
                </w:rPr>
                <w:delText>3</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30" w:author="Garrett" w:date="2015-08-31T16:06: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31" w:author="Garrett" w:date="2015-08-31T16:15:00Z">
              <w:r>
                <w:rPr>
                  <w:sz w:val="24"/>
                  <w:szCs w:val="24"/>
                </w:rPr>
                <w:t>4</w:t>
              </w:r>
            </w:ins>
            <w:del w:id="632" w:author="Garrett" w:date="2015-08-31T16:15:00Z">
              <w:r w:rsidR="00744DE4" w:rsidRPr="005A4C8C" w:rsidDel="004549DA">
                <w:rPr>
                  <w:sz w:val="24"/>
                  <w:szCs w:val="24"/>
                </w:rPr>
                <w:delText>3</w:delText>
              </w:r>
            </w:del>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33" w:author="Garrett" w:date="2015-08-31T16:06: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34" w:author="Garrett" w:date="2015-08-31T16:15:00Z">
              <w:r>
                <w:rPr>
                  <w:sz w:val="24"/>
                  <w:szCs w:val="24"/>
                </w:rPr>
                <w:t>4</w:t>
              </w:r>
            </w:ins>
            <w:del w:id="635" w:author="Garrett" w:date="2015-08-31T16:15:00Z">
              <w:r w:rsidR="00744DE4" w:rsidRPr="005A4C8C" w:rsidDel="004549DA">
                <w:rPr>
                  <w:sz w:val="24"/>
                  <w:szCs w:val="24"/>
                </w:rPr>
                <w:delText>3</w:delText>
              </w:r>
            </w:del>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36" w:author="Garrett" w:date="2015-08-31T16:06: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37" w:author="Garrett" w:date="2015-08-31T16:15:00Z">
              <w:r>
                <w:rPr>
                  <w:sz w:val="24"/>
                  <w:szCs w:val="24"/>
                </w:rPr>
                <w:t>4</w:t>
              </w:r>
            </w:ins>
            <w:del w:id="638" w:author="Garrett" w:date="2015-08-31T16:15:00Z">
              <w:r w:rsidR="00744DE4" w:rsidRPr="005A4C8C" w:rsidDel="004549DA">
                <w:rPr>
                  <w:sz w:val="24"/>
                  <w:szCs w:val="24"/>
                </w:rPr>
                <w:delText>3</w:delText>
              </w:r>
            </w:del>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39" w:author="Garrett" w:date="2015-08-31T16:06: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40" w:author="Garrett" w:date="2015-08-31T16:15:00Z">
              <w:r>
                <w:rPr>
                  <w:sz w:val="24"/>
                  <w:szCs w:val="24"/>
                </w:rPr>
                <w:t>4</w:t>
              </w:r>
            </w:ins>
            <w:del w:id="641" w:author="Garrett" w:date="2015-08-31T16:15:00Z">
              <w:r w:rsidR="00744DE4" w:rsidRPr="005A4C8C" w:rsidDel="004549DA">
                <w:rPr>
                  <w:sz w:val="24"/>
                  <w:szCs w:val="24"/>
                </w:rPr>
                <w:delText>3</w:delText>
              </w:r>
            </w:del>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42" w:author="Garrett" w:date="2015-08-31T16:06: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43" w:author="Garrett" w:date="2015-08-31T16:15:00Z">
              <w:r>
                <w:rPr>
                  <w:sz w:val="24"/>
                  <w:szCs w:val="24"/>
                </w:rPr>
                <w:t>4</w:t>
              </w:r>
            </w:ins>
            <w:del w:id="644" w:author="Garrett" w:date="2015-08-31T16:14:00Z">
              <w:r w:rsidR="00744DE4" w:rsidRPr="005A4C8C" w:rsidDel="004549DA">
                <w:rPr>
                  <w:sz w:val="24"/>
                  <w:szCs w:val="24"/>
                </w:rPr>
                <w:delText>3</w:delText>
              </w:r>
            </w:del>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645" w:author="Garrett" w:date="2015-08-31T16:06: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46" w:author="Garrett" w:date="2015-08-31T16:14:00Z">
              <w:r>
                <w:rPr>
                  <w:sz w:val="24"/>
                  <w:szCs w:val="24"/>
                </w:rPr>
                <w:t>4</w:t>
              </w:r>
            </w:ins>
            <w:del w:id="647" w:author="Garrett" w:date="2015-08-31T16:14:00Z">
              <w:r w:rsidR="00744DE4" w:rsidRPr="005A4C8C" w:rsidDel="004549DA">
                <w:rPr>
                  <w:sz w:val="24"/>
                  <w:szCs w:val="24"/>
                </w:rPr>
                <w:delText>3</w:delText>
              </w:r>
            </w:del>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48" w:author="Garrett" w:date="2015-08-31T16:06: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49" w:author="Garrett" w:date="2015-08-31T16:14:00Z">
              <w:r>
                <w:rPr>
                  <w:b/>
                  <w:bCs/>
                  <w:sz w:val="24"/>
                  <w:szCs w:val="24"/>
                </w:rPr>
                <w:t>24</w:t>
              </w:r>
            </w:ins>
            <w:del w:id="650" w:author="Garrett" w:date="2015-08-31T16:14:00Z">
              <w:r w:rsidR="00744DE4" w:rsidRPr="005A4C8C" w:rsidDel="004549DA">
                <w:rPr>
                  <w:b/>
                  <w:bCs/>
                  <w:sz w:val="24"/>
                  <w:szCs w:val="24"/>
                </w:rPr>
                <w:delText>21</w:delText>
              </w:r>
            </w:del>
          </w:p>
        </w:tc>
      </w:tr>
      <w:tr w:rsidR="003E7E48" w:rsidRPr="005A4C8C" w:rsidTr="007D6608">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Change w:id="651" w:author="Garrett" w:date="2015-08-31T16:06:00Z">
              <w:tcPr>
                <w:tcW w:w="104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survey</w:t>
            </w:r>
          </w:p>
        </w:tc>
        <w:tc>
          <w:tcPr>
            <w:tcW w:w="1228" w:type="dxa"/>
            <w:tcBorders>
              <w:left w:val="single" w:sz="4" w:space="0" w:color="000001"/>
              <w:bottom w:val="single" w:sz="4" w:space="0" w:color="000001"/>
            </w:tcBorders>
            <w:shd w:val="clear" w:color="auto" w:fill="FF99FF"/>
            <w:tcMar>
              <w:top w:w="0" w:type="dxa"/>
              <w:left w:w="108" w:type="dxa"/>
              <w:bottom w:w="0" w:type="dxa"/>
              <w:right w:w="108" w:type="dxa"/>
            </w:tcMar>
            <w:tcPrChange w:id="652" w:author="Garrett" w:date="2015-08-31T16:06:00Z">
              <w:tcPr>
                <w:tcW w:w="1228"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653" w:author="Garrett" w:date="2015-08-31T16:05:00Z">
              <w:r w:rsidRPr="005A4C8C" w:rsidDel="007D6608">
                <w:rPr>
                  <w:sz w:val="24"/>
                  <w:szCs w:val="24"/>
                </w:rPr>
                <w:delText>.5</w:delText>
              </w:r>
            </w:del>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Change w:id="654" w:author="Garrett" w:date="2015-08-31T16:06:00Z">
              <w:tcPr>
                <w:tcW w:w="937"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Change w:id="655" w:author="Garrett" w:date="2015-08-31T16:06:00Z">
              <w:tcPr>
                <w:tcW w:w="1041"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Change w:id="656" w:author="Garrett" w:date="2015-08-31T16:06:00Z">
              <w:tcPr>
                <w:tcW w:w="106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Change w:id="657" w:author="Garrett" w:date="2015-08-31T16:06:00Z">
              <w:tcPr>
                <w:tcW w:w="113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Change w:id="658" w:author="Garrett" w:date="2015-08-31T16:06:00Z">
              <w:tcPr>
                <w:tcW w:w="111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Change w:id="659" w:author="Garrett" w:date="2015-08-31T16:06:00Z">
              <w:tcPr>
                <w:tcW w:w="1044"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60" w:author="Garrett" w:date="2015-08-31T16:06:00Z">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3</w:t>
            </w:r>
            <w:del w:id="661" w:author="Garrett" w:date="2015-08-31T16:14:00Z">
              <w:r w:rsidRPr="005A4C8C" w:rsidDel="004549DA">
                <w:rPr>
                  <w:b/>
                  <w:bCs/>
                  <w:sz w:val="24"/>
                  <w:szCs w:val="24"/>
                </w:rPr>
                <w:delText>.5</w:delText>
              </w:r>
            </w:del>
          </w:p>
        </w:tc>
      </w:tr>
      <w:tr w:rsidR="003E7E48" w:rsidRPr="005A4C8C" w:rsidTr="007D6608">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Change w:id="662" w:author="Garrett" w:date="2015-08-31T16:06:00Z">
              <w:tcPr>
                <w:tcW w:w="104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total</w:t>
            </w:r>
          </w:p>
        </w:tc>
        <w:tc>
          <w:tcPr>
            <w:tcW w:w="1228" w:type="dxa"/>
            <w:tcBorders>
              <w:left w:val="single" w:sz="4" w:space="0" w:color="000001"/>
              <w:bottom w:val="single" w:sz="4" w:space="0" w:color="000001"/>
            </w:tcBorders>
            <w:shd w:val="clear" w:color="auto" w:fill="FF99FF"/>
            <w:tcMar>
              <w:top w:w="0" w:type="dxa"/>
              <w:left w:w="108" w:type="dxa"/>
              <w:bottom w:w="0" w:type="dxa"/>
              <w:right w:w="108" w:type="dxa"/>
            </w:tcMar>
            <w:tcPrChange w:id="663" w:author="Garrett" w:date="2015-08-31T16:06:00Z">
              <w:tcPr>
                <w:tcW w:w="1228"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664" w:author="Garrett" w:date="2015-08-31T16:05:00Z">
              <w:r w:rsidRPr="005A4C8C" w:rsidDel="007D6608">
                <w:rPr>
                  <w:b/>
                  <w:bCs/>
                  <w:sz w:val="24"/>
                  <w:szCs w:val="24"/>
                </w:rPr>
                <w:delText>7</w:delText>
              </w:r>
            </w:del>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Change w:id="665" w:author="Garrett" w:date="2015-08-31T16:06:00Z">
              <w:tcPr>
                <w:tcW w:w="937"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66" w:author="Garrett" w:date="2015-08-31T16:14:00Z">
              <w:r>
                <w:rPr>
                  <w:b/>
                  <w:bCs/>
                  <w:sz w:val="24"/>
                  <w:szCs w:val="24"/>
                </w:rPr>
                <w:t>8</w:t>
              </w:r>
            </w:ins>
            <w:del w:id="667" w:author="Garrett" w:date="2015-08-31T16:14:00Z">
              <w:r w:rsidR="00744DE4" w:rsidRPr="005A4C8C" w:rsidDel="004549DA">
                <w:rPr>
                  <w:b/>
                  <w:bCs/>
                  <w:sz w:val="24"/>
                  <w:szCs w:val="24"/>
                </w:rPr>
                <w:delText>7</w:delText>
              </w:r>
            </w:del>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Change w:id="668" w:author="Garrett" w:date="2015-08-31T16:06:00Z">
              <w:tcPr>
                <w:tcW w:w="1041"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69" w:author="Garrett" w:date="2015-08-31T16:14:00Z">
              <w:r>
                <w:rPr>
                  <w:b/>
                  <w:bCs/>
                  <w:sz w:val="24"/>
                  <w:szCs w:val="24"/>
                </w:rPr>
                <w:t>9</w:t>
              </w:r>
            </w:ins>
            <w:del w:id="670" w:author="Garrett" w:date="2015-08-31T16:14:00Z">
              <w:r w:rsidR="00744DE4" w:rsidRPr="005A4C8C" w:rsidDel="004549DA">
                <w:rPr>
                  <w:b/>
                  <w:bCs/>
                  <w:sz w:val="24"/>
                  <w:szCs w:val="24"/>
                </w:rPr>
                <w:delText>8</w:delText>
              </w:r>
            </w:del>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Change w:id="671" w:author="Garrett" w:date="2015-08-31T16:06:00Z">
              <w:tcPr>
                <w:tcW w:w="106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72" w:author="Garrett" w:date="2015-08-31T16:14:00Z">
              <w:r>
                <w:rPr>
                  <w:b/>
                  <w:bCs/>
                  <w:sz w:val="24"/>
                  <w:szCs w:val="24"/>
                </w:rPr>
                <w:t>9</w:t>
              </w:r>
            </w:ins>
            <w:del w:id="673" w:author="Garrett" w:date="2015-08-31T16:14:00Z">
              <w:r w:rsidR="00744DE4" w:rsidRPr="005A4C8C" w:rsidDel="004549DA">
                <w:rPr>
                  <w:b/>
                  <w:bCs/>
                  <w:sz w:val="24"/>
                  <w:szCs w:val="24"/>
                </w:rPr>
                <w:delText>8</w:delText>
              </w:r>
            </w:del>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Change w:id="674" w:author="Garrett" w:date="2015-08-31T16:06:00Z">
              <w:tcPr>
                <w:tcW w:w="113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75" w:author="Garrett" w:date="2015-08-31T16:14:00Z">
              <w:r>
                <w:rPr>
                  <w:b/>
                  <w:bCs/>
                  <w:sz w:val="24"/>
                  <w:szCs w:val="24"/>
                </w:rPr>
                <w:t>9</w:t>
              </w:r>
            </w:ins>
            <w:del w:id="676" w:author="Garrett" w:date="2015-08-31T16:14:00Z">
              <w:r w:rsidR="00744DE4" w:rsidRPr="005A4C8C" w:rsidDel="004549DA">
                <w:rPr>
                  <w:b/>
                  <w:bCs/>
                  <w:sz w:val="24"/>
                  <w:szCs w:val="24"/>
                </w:rPr>
                <w:delText>8</w:delText>
              </w:r>
            </w:del>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Change w:id="677" w:author="Garrett" w:date="2015-08-31T16:06:00Z">
              <w:tcPr>
                <w:tcW w:w="111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78" w:author="Garrett" w:date="2015-08-31T16:14:00Z">
              <w:r>
                <w:rPr>
                  <w:b/>
                  <w:bCs/>
                  <w:sz w:val="24"/>
                  <w:szCs w:val="24"/>
                </w:rPr>
                <w:t>9</w:t>
              </w:r>
            </w:ins>
            <w:del w:id="679" w:author="Garrett" w:date="2015-08-31T16:14:00Z">
              <w:r w:rsidR="00744DE4" w:rsidRPr="005A4C8C" w:rsidDel="004549DA">
                <w:rPr>
                  <w:b/>
                  <w:bCs/>
                  <w:sz w:val="24"/>
                  <w:szCs w:val="24"/>
                </w:rPr>
                <w:delText>8</w:delText>
              </w:r>
            </w:del>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Change w:id="680" w:author="Garrett" w:date="2015-08-31T16:06:00Z">
              <w:tcPr>
                <w:tcW w:w="1044"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81" w:author="Garrett" w:date="2015-08-31T16:14:00Z">
              <w:r>
                <w:rPr>
                  <w:b/>
                  <w:bCs/>
                  <w:sz w:val="24"/>
                  <w:szCs w:val="24"/>
                </w:rPr>
                <w:t>9</w:t>
              </w:r>
            </w:ins>
            <w:del w:id="682" w:author="Garrett" w:date="2015-08-31T16:14:00Z">
              <w:r w:rsidR="00744DE4" w:rsidRPr="005A4C8C" w:rsidDel="004549DA">
                <w:rPr>
                  <w:b/>
                  <w:bCs/>
                  <w:sz w:val="24"/>
                  <w:szCs w:val="24"/>
                </w:rPr>
                <w:delText>8</w:delText>
              </w:r>
            </w:del>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683" w:author="Garrett" w:date="2015-08-31T16:06:00Z">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684" w:author="Garrett" w:date="2015-08-31T16:14:00Z">
              <w:r>
                <w:rPr>
                  <w:b/>
                  <w:bCs/>
                  <w:sz w:val="24"/>
                  <w:szCs w:val="24"/>
                </w:rPr>
                <w:t>53</w:t>
              </w:r>
            </w:ins>
            <w:del w:id="685" w:author="Garrett" w:date="2015-08-31T16:14:00Z">
              <w:r w:rsidR="00744DE4" w:rsidRPr="005A4C8C" w:rsidDel="004549DA">
                <w:rPr>
                  <w:b/>
                  <w:bCs/>
                  <w:sz w:val="24"/>
                  <w:szCs w:val="24"/>
                </w:rPr>
                <w:delText>54</w:delText>
              </w:r>
            </w:del>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lastRenderedPageBreak/>
        <w:t>There is no deception, placebo, or a sham procedure being used in this experiment.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articles being studied that pertain to drugs, devices, supplements, or food or color additives.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A small survey using the Likert scale will be used to rate each input device after each task is concluded. A keyboard survey example can be seen in Appendix D. The Likert scale is used to determine fatigue, discomfort, and difficulty experienced when performing the task. These questions are designed for this study. In addition to the intermittent surveys, there will be an exit survey after all tasks have been completed. The exit survey asks various questions about the participant's past experiences that relate to the study. View Appendix E for the full exit survey.</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ind w:left="360"/>
        <w:rPr>
          <w:sz w:val="24"/>
          <w:szCs w:val="24"/>
        </w:rPr>
      </w:pPr>
    </w:p>
    <w:p w:rsidR="003E7E48" w:rsidRPr="005A4C8C" w:rsidRDefault="000C24F0" w:rsidP="00744DE4">
      <w:pPr>
        <w:widowControl w:val="0"/>
        <w:spacing w:after="0" w:line="240" w:lineRule="auto"/>
        <w:rPr>
          <w:sz w:val="24"/>
          <w:szCs w:val="24"/>
        </w:rPr>
      </w:pPr>
      <w:r w:rsidRPr="005A4C8C">
        <w:rPr>
          <w:b/>
          <w:caps/>
          <w:sz w:val="24"/>
          <w:szCs w:val="24"/>
        </w:rPr>
        <w:t>5.0</w:t>
      </w:r>
      <w:r w:rsidRPr="005A4C8C">
        <w:rPr>
          <w:b/>
          <w:caps/>
          <w:sz w:val="24"/>
          <w:szCs w:val="24"/>
        </w:rPr>
        <w:tab/>
        <w:t>study VISITS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will only be a single study visit for each subject in which all experiments will be performed and will end with an exit survey. The study visit will take no more than 60 minutes to complete. The subject will be asked to do the following procedures: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pStyle w:val="ListParagraph"/>
        <w:numPr>
          <w:ilvl w:val="0"/>
          <w:numId w:val="4"/>
        </w:numPr>
        <w:spacing w:line="240" w:lineRule="auto"/>
        <w:ind w:left="1440"/>
        <w:contextualSpacing w:val="0"/>
        <w:rPr>
          <w:sz w:val="24"/>
          <w:szCs w:val="24"/>
        </w:rPr>
      </w:pPr>
      <w:r w:rsidRPr="005A4C8C">
        <w:rPr>
          <w:sz w:val="24"/>
          <w:szCs w:val="24"/>
        </w:rPr>
        <w:t xml:space="preserve">Complete a set of tasks on the computer for each of the </w:t>
      </w:r>
      <w:ins w:id="686" w:author="Garrett" w:date="2015-08-31T16:26:00Z">
        <w:r w:rsidR="00C75C68">
          <w:rPr>
            <w:sz w:val="24"/>
            <w:szCs w:val="24"/>
          </w:rPr>
          <w:t>6</w:t>
        </w:r>
      </w:ins>
      <w:del w:id="687" w:author="Garrett" w:date="2015-08-31T16:26:00Z">
        <w:r w:rsidRPr="005A4C8C" w:rsidDel="00C75C68">
          <w:rPr>
            <w:sz w:val="24"/>
            <w:szCs w:val="24"/>
          </w:rPr>
          <w:delText>7</w:delText>
        </w:r>
      </w:del>
      <w:r w:rsidRPr="005A4C8C">
        <w:rPr>
          <w:sz w:val="24"/>
          <w:szCs w:val="24"/>
        </w:rPr>
        <w:t xml:space="preserve"> virtual keyboard inputs. These tasks, for all of the virtual keyboard inputs, are expected to take an upward bound of </w:t>
      </w:r>
      <w:ins w:id="688" w:author="Garrett" w:date="2015-08-31T16:26:00Z">
        <w:r w:rsidR="00C75C68">
          <w:rPr>
            <w:sz w:val="24"/>
            <w:szCs w:val="24"/>
          </w:rPr>
          <w:t>53</w:t>
        </w:r>
      </w:ins>
      <w:del w:id="689" w:author="Garrett" w:date="2015-08-31T16:26:00Z">
        <w:r w:rsidRPr="005A4C8C" w:rsidDel="00C75C68">
          <w:rPr>
            <w:sz w:val="24"/>
            <w:szCs w:val="24"/>
          </w:rPr>
          <w:delText>54</w:delText>
        </w:r>
      </w:del>
      <w:r w:rsidRPr="005A4C8C">
        <w:rPr>
          <w:sz w:val="24"/>
          <w:szCs w:val="24"/>
        </w:rPr>
        <w:t xml:space="preserve"> minutes to complete. For each of the </w:t>
      </w:r>
      <w:ins w:id="690" w:author="Garrett" w:date="2015-08-31T16:26:00Z">
        <w:r w:rsidR="00C75C68">
          <w:rPr>
            <w:sz w:val="24"/>
            <w:szCs w:val="24"/>
          </w:rPr>
          <w:t>6</w:t>
        </w:r>
      </w:ins>
      <w:del w:id="691" w:author="Garrett" w:date="2015-08-31T16:26:00Z">
        <w:r w:rsidRPr="005A4C8C" w:rsidDel="00C75C68">
          <w:rPr>
            <w:sz w:val="24"/>
            <w:szCs w:val="24"/>
          </w:rPr>
          <w:delText>7</w:delText>
        </w:r>
      </w:del>
      <w:r w:rsidRPr="005A4C8C">
        <w:rPr>
          <w:sz w:val="24"/>
          <w:szCs w:val="24"/>
        </w:rPr>
        <w:t xml:space="preserve"> virtual keyboard inputs, the subject will complete the following steps: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Given a brief explanation of the current input. This explanation will take a total of about 30 seconds. The dialog will be similar to: “This is the </w:t>
      </w:r>
      <w:r w:rsidRPr="005A4C8C">
        <w:rPr>
          <w:b/>
          <w:sz w:val="24"/>
          <w:szCs w:val="24"/>
        </w:rPr>
        <w:t>ABC</w:t>
      </w:r>
      <w:r w:rsidRPr="005A4C8C">
        <w:rPr>
          <w:sz w:val="24"/>
          <w:szCs w:val="24"/>
        </w:rPr>
        <w:t xml:space="preserve"> keyboard (e.g., </w:t>
      </w:r>
      <w:del w:id="692" w:author="Garrett" w:date="2015-08-31T22:31:00Z">
        <w:r w:rsidRPr="005A4C8C" w:rsidDel="00093035">
          <w:rPr>
            <w:sz w:val="24"/>
            <w:szCs w:val="24"/>
          </w:rPr>
          <w:delText>standard, controller</w:delText>
        </w:r>
      </w:del>
      <w:ins w:id="693" w:author="Garrett" w:date="2015-08-31T22:31:00Z">
        <w:r w:rsidR="00093035">
          <w:rPr>
            <w:sz w:val="24"/>
            <w:szCs w:val="24"/>
          </w:rPr>
          <w:t>touch screen</w:t>
        </w:r>
      </w:ins>
      <w:r w:rsidRPr="005A4C8C">
        <w:rPr>
          <w:sz w:val="24"/>
          <w:szCs w:val="24"/>
        </w:rPr>
        <w:t xml:space="preserve">, leap-air, leap-surface, etc.). It is a </w:t>
      </w:r>
      <w:r w:rsidRPr="005A4C8C">
        <w:rPr>
          <w:b/>
          <w:sz w:val="24"/>
          <w:szCs w:val="24"/>
        </w:rPr>
        <w:t>JKL</w:t>
      </w:r>
      <w:r w:rsidRPr="005A4C8C">
        <w:rPr>
          <w:sz w:val="24"/>
          <w:szCs w:val="24"/>
        </w:rPr>
        <w:t xml:space="preserve"> keyboard (e.g., mid-air</w:t>
      </w:r>
      <w:del w:id="694" w:author="Garrett" w:date="2015-08-31T22:32:00Z">
        <w:r w:rsidRPr="005A4C8C" w:rsidDel="00093035">
          <w:rPr>
            <w:sz w:val="24"/>
            <w:szCs w:val="24"/>
          </w:rPr>
          <w:delText>, controller-based,</w:delText>
        </w:r>
      </w:del>
      <w:r w:rsidRPr="005A4C8C">
        <w:rPr>
          <w:sz w:val="24"/>
          <w:szCs w:val="24"/>
        </w:rPr>
        <w:t xml:space="preserve"> or touch-based) and you will use </w:t>
      </w:r>
      <w:r w:rsidRPr="005A4C8C">
        <w:rPr>
          <w:b/>
          <w:sz w:val="24"/>
          <w:szCs w:val="24"/>
        </w:rPr>
        <w:t>XYZ</w:t>
      </w:r>
      <w:r w:rsidRPr="005A4C8C">
        <w:rPr>
          <w:sz w:val="24"/>
          <w:szCs w:val="24"/>
        </w:rPr>
        <w:t xml:space="preserve"> (e.g., stylus</w:t>
      </w:r>
      <w:del w:id="695" w:author="Garrett" w:date="2015-08-31T22:32:00Z">
        <w:r w:rsidRPr="005A4C8C" w:rsidDel="00093035">
          <w:rPr>
            <w:sz w:val="24"/>
            <w:szCs w:val="24"/>
          </w:rPr>
          <w:delText>,</w:delText>
        </w:r>
      </w:del>
      <w:ins w:id="696" w:author="Garrett" w:date="2015-08-31T22:32:00Z">
        <w:r w:rsidR="00093035">
          <w:rPr>
            <w:sz w:val="24"/>
            <w:szCs w:val="24"/>
          </w:rPr>
          <w:t xml:space="preserve"> or</w:t>
        </w:r>
      </w:ins>
      <w:r w:rsidRPr="005A4C8C">
        <w:rPr>
          <w:sz w:val="24"/>
          <w:szCs w:val="24"/>
        </w:rPr>
        <w:t xml:space="preserve"> hand</w:t>
      </w:r>
      <w:del w:id="697" w:author="Garrett" w:date="2015-08-31T22:32:00Z">
        <w:r w:rsidRPr="005A4C8C" w:rsidDel="00093035">
          <w:rPr>
            <w:sz w:val="24"/>
            <w:szCs w:val="24"/>
          </w:rPr>
          <w:delText>, or controller</w:delText>
        </w:r>
      </w:del>
      <w:r w:rsidRPr="005A4C8C">
        <w:rPr>
          <w:sz w:val="24"/>
          <w:szCs w:val="24"/>
        </w:rPr>
        <w:t>) to interact with it.” The subject will then be given the interaction object and allowed to interact with the virtual keyboard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The subject will be given multiple opportunities to optionally recalibrate the keyboard interaction-space (if applicable to the current input) as many times as needed. Some inputs do not have an interaction-space and therefore do not require calibration of any kind. This task will take a total of about 10 seconds for each calibration and is expected to take no more than 6 calibrations (1 minute) for each applicable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The subject will then be given the opportunity to use each virtual keyboard input to type in a variety of practice words. </w:t>
      </w:r>
      <w:proofErr w:type="gramStart"/>
      <w:r w:rsidRPr="005A4C8C">
        <w:rPr>
          <w:sz w:val="24"/>
          <w:szCs w:val="24"/>
        </w:rPr>
        <w:t>Practice</w:t>
      </w:r>
      <w:proofErr w:type="gramEnd"/>
      <w:r w:rsidRPr="005A4C8C">
        <w:rPr>
          <w:sz w:val="24"/>
          <w:szCs w:val="24"/>
        </w:rPr>
        <w:t xml:space="preserve"> words are randomly selected from a large dictionary but filtered to remove swear words and words used in the experiments. The subject will be able to attempt as many practice words as needed until they feel comfortable with the current virtual keyboard input. At any time during this phase, the participant can opt to recalibrate the interaction-space if applicable. This task is expected to take a maximum time of 3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lastRenderedPageBreak/>
        <w:t xml:space="preserve">Next, the subject will be going through the experiment. They will type in a total of </w:t>
      </w:r>
      <w:ins w:id="698" w:author="Garrett" w:date="2015-08-31T16:26:00Z">
        <w:r w:rsidR="00C75C68">
          <w:rPr>
            <w:sz w:val="24"/>
            <w:szCs w:val="24"/>
          </w:rPr>
          <w:t>15</w:t>
        </w:r>
      </w:ins>
      <w:del w:id="699" w:author="Garrett" w:date="2015-08-31T16:26:00Z">
        <w:r w:rsidRPr="005A4C8C" w:rsidDel="00C75C68">
          <w:rPr>
            <w:sz w:val="24"/>
            <w:szCs w:val="24"/>
          </w:rPr>
          <w:delText>10</w:delText>
        </w:r>
      </w:del>
      <w:r w:rsidRPr="005A4C8C">
        <w:rPr>
          <w:sz w:val="24"/>
          <w:szCs w:val="24"/>
        </w:rPr>
        <w:t xml:space="preserve"> words for the current virtual keyboard input. These words are preselected words for each input before the experiment begins and have been selected based on a similarity calculation and filtered for swear words. This task is expected to take a maximum time of </w:t>
      </w:r>
      <w:ins w:id="700" w:author="Garrett" w:date="2015-08-31T16:26:00Z">
        <w:r w:rsidR="00C75C68">
          <w:rPr>
            <w:sz w:val="24"/>
            <w:szCs w:val="24"/>
          </w:rPr>
          <w:t>4</w:t>
        </w:r>
      </w:ins>
      <w:del w:id="701" w:author="Garrett" w:date="2015-08-31T16:26:00Z">
        <w:r w:rsidRPr="005A4C8C" w:rsidDel="00C75C68">
          <w:rPr>
            <w:sz w:val="24"/>
            <w:szCs w:val="24"/>
          </w:rPr>
          <w:delText>3</w:delText>
        </w:r>
      </w:del>
      <w:r w:rsidRPr="005A4C8C">
        <w:rPr>
          <w:sz w:val="24"/>
          <w:szCs w:val="24"/>
        </w:rPr>
        <w:t xml:space="preserve">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Finally, there will be a small</w:t>
      </w:r>
      <w:r w:rsidRPr="005A4C8C">
        <w:rPr>
          <w:color w:val="000000"/>
          <w:sz w:val="24"/>
          <w:szCs w:val="24"/>
        </w:rPr>
        <w:t xml:space="preserve"> survey section after using the current keyboard input to rate each one on the Likert scale relating to difficulty, discomfort and fatigue experienced when using the devices. This task is expected to take a maximum time of 30 seconds. See Appendix D for the keyboard input survey example.</w:t>
      </w:r>
    </w:p>
    <w:p w:rsidR="003E7E48" w:rsidRPr="005A4C8C" w:rsidRDefault="00744DE4" w:rsidP="00744DE4">
      <w:pPr>
        <w:pStyle w:val="ListParagraph"/>
        <w:widowControl w:val="0"/>
        <w:numPr>
          <w:ilvl w:val="0"/>
          <w:numId w:val="4"/>
        </w:numPr>
        <w:spacing w:line="240" w:lineRule="auto"/>
        <w:ind w:left="1440"/>
        <w:contextualSpacing w:val="0"/>
        <w:rPr>
          <w:sz w:val="24"/>
          <w:szCs w:val="24"/>
        </w:rPr>
      </w:pPr>
      <w:r w:rsidRPr="005A4C8C">
        <w:rPr>
          <w:color w:val="000000"/>
          <w:sz w:val="24"/>
          <w:szCs w:val="24"/>
          <w:shd w:val="clear" w:color="auto" w:fill="FFFFFF"/>
        </w:rPr>
        <w:t>After all experiments are completed for each input device, the subject will be asked to fill out an exit survey. This exit survey will obtain basic data such as age, gender, major, and handedness as well as several questions about any prior experience or impairments that might relate to the study. Finally, the exit survey will have a section to rank each device on a numerical scale. This exit survey will take a total of about 5 minutes. See Appendix E for the full exit survey.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Change w:id="702" w:author="Garrett" w:date="2015-08-31T16:07:00Z">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PrChange>
      </w:tblPr>
      <w:tblGrid>
        <w:gridCol w:w="1043"/>
        <w:gridCol w:w="1228"/>
        <w:gridCol w:w="937"/>
        <w:gridCol w:w="1041"/>
        <w:gridCol w:w="1062"/>
        <w:gridCol w:w="1139"/>
        <w:gridCol w:w="1119"/>
        <w:gridCol w:w="1044"/>
        <w:gridCol w:w="993"/>
        <w:tblGridChange w:id="703">
          <w:tblGrid>
            <w:gridCol w:w="1043"/>
            <w:gridCol w:w="1228"/>
            <w:gridCol w:w="937"/>
            <w:gridCol w:w="1041"/>
            <w:gridCol w:w="1062"/>
            <w:gridCol w:w="1139"/>
            <w:gridCol w:w="1119"/>
            <w:gridCol w:w="1044"/>
            <w:gridCol w:w="993"/>
          </w:tblGrid>
        </w:tblGridChange>
      </w:tblGrid>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04" w:author="Garrett" w:date="2015-08-31T16:07: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3E7E48" w:rsidP="00744DE4">
            <w:pPr>
              <w:widowControl w:val="0"/>
              <w:spacing w:after="0" w:line="240" w:lineRule="auto"/>
              <w:rPr>
                <w:sz w:val="24"/>
                <w:szCs w:val="24"/>
              </w:rPr>
            </w:pP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705" w:author="Garrett" w:date="2015-08-31T16:07: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06" w:author="Garrett" w:date="2015-08-31T16:07:00Z">
              <w:r w:rsidRPr="005A4C8C" w:rsidDel="007D6608">
                <w:rPr>
                  <w:sz w:val="24"/>
                  <w:szCs w:val="24"/>
                </w:rPr>
                <w:delText>Controller</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07" w:author="Garrett" w:date="2015-08-31T16:07: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08" w:author="Garrett" w:date="2015-08-31T16:07: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09" w:author="Garrett" w:date="2015-08-31T16:07: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0" w:author="Garrett" w:date="2015-08-31T16:07: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1" w:author="Garrett" w:date="2015-08-31T16:07: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2" w:author="Garrett" w:date="2015-08-31T16:07: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13" w:author="Garrett" w:date="2015-08-31T16:07: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total</w:t>
            </w:r>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4" w:author="Garrett" w:date="2015-08-31T16:07: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explain</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715" w:author="Garrett" w:date="2015-08-31T16:07: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16" w:author="Garrett" w:date="2015-08-31T16:07:00Z">
              <w:r w:rsidRPr="005A4C8C" w:rsidDel="007D6608">
                <w:rPr>
                  <w:sz w:val="24"/>
                  <w:szCs w:val="24"/>
                </w:rPr>
                <w:delText>.5</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7" w:author="Garrett" w:date="2015-08-31T16:07: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8" w:author="Garrett" w:date="2015-08-31T16:07: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19" w:author="Garrett" w:date="2015-08-31T16:07: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0" w:author="Garrett" w:date="2015-08-31T16:07: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1" w:author="Garrett" w:date="2015-08-31T16:07: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2" w:author="Garrett" w:date="2015-08-31T16:07: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23" w:author="Garrett" w:date="2015-08-31T16:07: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3</w:t>
            </w:r>
            <w:del w:id="724" w:author="Garrett" w:date="2015-08-31T16:13:00Z">
              <w:r w:rsidRPr="005A4C8C" w:rsidDel="004549DA">
                <w:rPr>
                  <w:b/>
                  <w:bCs/>
                  <w:sz w:val="24"/>
                  <w:szCs w:val="24"/>
                </w:rPr>
                <w:delText>.5</w:delText>
              </w:r>
            </w:del>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5" w:author="Garrett" w:date="2015-08-31T16:07: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calibrate</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726" w:author="Garrett" w:date="2015-08-31T16:07: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27" w:author="Garrett" w:date="2015-08-31T16:07:00Z">
              <w:r w:rsidRPr="005A4C8C" w:rsidDel="007D6608">
                <w:rPr>
                  <w:sz w:val="24"/>
                  <w:szCs w:val="24"/>
                </w:rPr>
                <w:delText>0</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8" w:author="Garrett" w:date="2015-08-31T16:07: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29" w:author="Garrett" w:date="2015-08-31T16:07: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0" w:author="Garrett" w:date="2015-08-31T16:07: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1" w:author="Garrett" w:date="2015-08-31T16:07: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2" w:author="Garrett" w:date="2015-08-31T16:07: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3" w:author="Garrett" w:date="2015-08-31T16:07: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34" w:author="Garrett" w:date="2015-08-31T16:07: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5</w:t>
            </w:r>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5" w:author="Garrett" w:date="2015-08-31T16:07: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practice</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736" w:author="Garrett" w:date="2015-08-31T16:07: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37" w:author="Garrett" w:date="2015-08-31T16:07:00Z">
              <w:r w:rsidRPr="005A4C8C" w:rsidDel="007D6608">
                <w:rPr>
                  <w:sz w:val="24"/>
                  <w:szCs w:val="24"/>
                </w:rPr>
                <w:delText>3</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8" w:author="Garrett" w:date="2015-08-31T16:07: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39" w:author="Garrett" w:date="2015-08-31T16:07: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40" w:author="Garrett" w:date="2015-08-31T16:07: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41" w:author="Garrett" w:date="2015-08-31T16:07: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42" w:author="Garrett" w:date="2015-08-31T16:07: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43" w:author="Garrett" w:date="2015-08-31T16:07: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44" w:author="Garrett" w:date="2015-08-31T16:07: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45" w:author="Garrett" w:date="2015-08-31T16:13:00Z">
              <w:r>
                <w:rPr>
                  <w:b/>
                  <w:bCs/>
                  <w:sz w:val="24"/>
                  <w:szCs w:val="24"/>
                </w:rPr>
                <w:t>18</w:t>
              </w:r>
            </w:ins>
            <w:del w:id="746" w:author="Garrett" w:date="2015-08-31T16:13:00Z">
              <w:r w:rsidR="00744DE4" w:rsidRPr="005A4C8C" w:rsidDel="004549DA">
                <w:rPr>
                  <w:b/>
                  <w:bCs/>
                  <w:sz w:val="24"/>
                  <w:szCs w:val="24"/>
                </w:rPr>
                <w:delText>21</w:delText>
              </w:r>
            </w:del>
          </w:p>
        </w:tc>
      </w:tr>
      <w:tr w:rsidR="003E7E48" w:rsidRPr="005A4C8C" w:rsidTr="007D6608">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47" w:author="Garrett" w:date="2015-08-31T16:07:00Z">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task</w:t>
            </w:r>
          </w:p>
        </w:tc>
        <w:tc>
          <w:tcPr>
            <w:tcW w:w="1228" w:type="dxa"/>
            <w:tcBorders>
              <w:top w:val="single" w:sz="4" w:space="0" w:color="000001"/>
              <w:left w:val="single" w:sz="4" w:space="0" w:color="000001"/>
              <w:bottom w:val="single" w:sz="4" w:space="0" w:color="000001"/>
            </w:tcBorders>
            <w:shd w:val="clear" w:color="auto" w:fill="FF99FF"/>
            <w:tcMar>
              <w:top w:w="0" w:type="dxa"/>
              <w:left w:w="108" w:type="dxa"/>
              <w:bottom w:w="0" w:type="dxa"/>
              <w:right w:w="108" w:type="dxa"/>
            </w:tcMar>
            <w:tcPrChange w:id="748" w:author="Garrett" w:date="2015-08-31T16:07:00Z">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49" w:author="Garrett" w:date="2015-08-31T16:07:00Z">
              <w:r w:rsidRPr="005A4C8C" w:rsidDel="007D6608">
                <w:rPr>
                  <w:sz w:val="24"/>
                  <w:szCs w:val="24"/>
                </w:rPr>
                <w:delText>3</w:delText>
              </w:r>
            </w:del>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50" w:author="Garrett" w:date="2015-08-31T16:07:00Z">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51" w:author="Garrett" w:date="2015-08-31T16:08:00Z">
              <w:r>
                <w:rPr>
                  <w:sz w:val="24"/>
                  <w:szCs w:val="24"/>
                </w:rPr>
                <w:t>4</w:t>
              </w:r>
            </w:ins>
            <w:del w:id="752" w:author="Garrett" w:date="2015-08-31T16:08:00Z">
              <w:r w:rsidR="00744DE4" w:rsidRPr="005A4C8C" w:rsidDel="007D6608">
                <w:rPr>
                  <w:sz w:val="24"/>
                  <w:szCs w:val="24"/>
                </w:rPr>
                <w:delText>3</w:delText>
              </w:r>
            </w:del>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53" w:author="Garrett" w:date="2015-08-31T16:07:00Z">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54" w:author="Garrett" w:date="2015-08-31T16:08:00Z">
              <w:r>
                <w:rPr>
                  <w:sz w:val="24"/>
                  <w:szCs w:val="24"/>
                </w:rPr>
                <w:t>4</w:t>
              </w:r>
            </w:ins>
            <w:del w:id="755" w:author="Garrett" w:date="2015-08-31T16:08:00Z">
              <w:r w:rsidR="00744DE4" w:rsidRPr="005A4C8C" w:rsidDel="007D6608">
                <w:rPr>
                  <w:sz w:val="24"/>
                  <w:szCs w:val="24"/>
                </w:rPr>
                <w:delText>3</w:delText>
              </w:r>
            </w:del>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56" w:author="Garrett" w:date="2015-08-31T16:07:00Z">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57" w:author="Garrett" w:date="2015-08-31T16:08:00Z">
              <w:r>
                <w:rPr>
                  <w:sz w:val="24"/>
                  <w:szCs w:val="24"/>
                </w:rPr>
                <w:t>4</w:t>
              </w:r>
            </w:ins>
            <w:del w:id="758" w:author="Garrett" w:date="2015-08-31T16:08:00Z">
              <w:r w:rsidR="00744DE4" w:rsidRPr="005A4C8C" w:rsidDel="007D6608">
                <w:rPr>
                  <w:sz w:val="24"/>
                  <w:szCs w:val="24"/>
                </w:rPr>
                <w:delText>3</w:delText>
              </w:r>
            </w:del>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59" w:author="Garrett" w:date="2015-08-31T16:07:00Z">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60" w:author="Garrett" w:date="2015-08-31T16:08:00Z">
              <w:r>
                <w:rPr>
                  <w:sz w:val="24"/>
                  <w:szCs w:val="24"/>
                </w:rPr>
                <w:t>4</w:t>
              </w:r>
            </w:ins>
            <w:del w:id="761" w:author="Garrett" w:date="2015-08-31T16:08:00Z">
              <w:r w:rsidR="00744DE4" w:rsidRPr="005A4C8C" w:rsidDel="007D6608">
                <w:rPr>
                  <w:sz w:val="24"/>
                  <w:szCs w:val="24"/>
                </w:rPr>
                <w:delText>3</w:delText>
              </w:r>
            </w:del>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62" w:author="Garrett" w:date="2015-08-31T16:07:00Z">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63" w:author="Garrett" w:date="2015-08-31T16:08:00Z">
              <w:r>
                <w:rPr>
                  <w:sz w:val="24"/>
                  <w:szCs w:val="24"/>
                </w:rPr>
                <w:t>4</w:t>
              </w:r>
            </w:ins>
            <w:del w:id="764" w:author="Garrett" w:date="2015-08-31T16:08:00Z">
              <w:r w:rsidR="00744DE4" w:rsidRPr="005A4C8C" w:rsidDel="007D6608">
                <w:rPr>
                  <w:sz w:val="24"/>
                  <w:szCs w:val="24"/>
                </w:rPr>
                <w:delText>3</w:delText>
              </w:r>
            </w:del>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Change w:id="765" w:author="Garrett" w:date="2015-08-31T16:07:00Z">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D6608" w:rsidP="00744DE4">
            <w:pPr>
              <w:widowControl w:val="0"/>
              <w:spacing w:after="0" w:line="240" w:lineRule="auto"/>
              <w:rPr>
                <w:sz w:val="24"/>
                <w:szCs w:val="24"/>
              </w:rPr>
            </w:pPr>
            <w:ins w:id="766" w:author="Garrett" w:date="2015-08-31T16:08:00Z">
              <w:r>
                <w:rPr>
                  <w:sz w:val="24"/>
                  <w:szCs w:val="24"/>
                </w:rPr>
                <w:t>4</w:t>
              </w:r>
            </w:ins>
            <w:del w:id="767" w:author="Garrett" w:date="2015-08-31T16:08:00Z">
              <w:r w:rsidR="00744DE4" w:rsidRPr="005A4C8C" w:rsidDel="007D6608">
                <w:rPr>
                  <w:sz w:val="24"/>
                  <w:szCs w:val="24"/>
                </w:rPr>
                <w:delText>3</w:delText>
              </w:r>
            </w:del>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68" w:author="Garrett" w:date="2015-08-31T16:07:00Z">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69" w:author="Garrett" w:date="2015-08-31T16:12:00Z">
              <w:r>
                <w:rPr>
                  <w:b/>
                  <w:bCs/>
                  <w:sz w:val="24"/>
                  <w:szCs w:val="24"/>
                </w:rPr>
                <w:t>24</w:t>
              </w:r>
            </w:ins>
            <w:del w:id="770" w:author="Garrett" w:date="2015-08-31T16:12:00Z">
              <w:r w:rsidR="00744DE4" w:rsidRPr="005A4C8C" w:rsidDel="004549DA">
                <w:rPr>
                  <w:b/>
                  <w:bCs/>
                  <w:sz w:val="24"/>
                  <w:szCs w:val="24"/>
                </w:rPr>
                <w:delText>21</w:delText>
              </w:r>
            </w:del>
          </w:p>
        </w:tc>
      </w:tr>
      <w:tr w:rsidR="003E7E48" w:rsidRPr="005A4C8C" w:rsidTr="007D6608">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Change w:id="771" w:author="Garrett" w:date="2015-08-31T16:07:00Z">
              <w:tcPr>
                <w:tcW w:w="104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survey</w:t>
            </w:r>
          </w:p>
        </w:tc>
        <w:tc>
          <w:tcPr>
            <w:tcW w:w="1228" w:type="dxa"/>
            <w:tcBorders>
              <w:left w:val="single" w:sz="4" w:space="0" w:color="000001"/>
              <w:bottom w:val="single" w:sz="4" w:space="0" w:color="000001"/>
            </w:tcBorders>
            <w:shd w:val="clear" w:color="auto" w:fill="FF99FF"/>
            <w:tcMar>
              <w:top w:w="0" w:type="dxa"/>
              <w:left w:w="108" w:type="dxa"/>
              <w:bottom w:w="0" w:type="dxa"/>
              <w:right w:w="108" w:type="dxa"/>
            </w:tcMar>
            <w:tcPrChange w:id="772" w:author="Garrett" w:date="2015-08-31T16:07:00Z">
              <w:tcPr>
                <w:tcW w:w="1228"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73" w:author="Garrett" w:date="2015-08-31T16:07:00Z">
              <w:r w:rsidRPr="005A4C8C" w:rsidDel="007D6608">
                <w:rPr>
                  <w:sz w:val="24"/>
                  <w:szCs w:val="24"/>
                </w:rPr>
                <w:delText>.5</w:delText>
              </w:r>
            </w:del>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Change w:id="774" w:author="Garrett" w:date="2015-08-31T16:07:00Z">
              <w:tcPr>
                <w:tcW w:w="937"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Change w:id="775" w:author="Garrett" w:date="2015-08-31T16:07:00Z">
              <w:tcPr>
                <w:tcW w:w="1041"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Change w:id="776" w:author="Garrett" w:date="2015-08-31T16:07:00Z">
              <w:tcPr>
                <w:tcW w:w="106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Change w:id="777" w:author="Garrett" w:date="2015-08-31T16:07:00Z">
              <w:tcPr>
                <w:tcW w:w="113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Change w:id="778" w:author="Garrett" w:date="2015-08-31T16:07:00Z">
              <w:tcPr>
                <w:tcW w:w="111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Change w:id="779" w:author="Garrett" w:date="2015-08-31T16:07:00Z">
              <w:tcPr>
                <w:tcW w:w="1044"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780" w:author="Garrett" w:date="2015-08-31T16:07:00Z">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3</w:t>
            </w:r>
            <w:del w:id="781" w:author="Garrett" w:date="2015-08-31T16:13:00Z">
              <w:r w:rsidRPr="005A4C8C" w:rsidDel="004549DA">
                <w:rPr>
                  <w:b/>
                  <w:bCs/>
                  <w:sz w:val="24"/>
                  <w:szCs w:val="24"/>
                </w:rPr>
                <w:delText>.5</w:delText>
              </w:r>
            </w:del>
          </w:p>
        </w:tc>
      </w:tr>
      <w:tr w:rsidR="003E7E48" w:rsidRPr="005A4C8C" w:rsidTr="007D6608">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Change w:id="782" w:author="Garrett" w:date="2015-08-31T16:07:00Z">
              <w:tcPr>
                <w:tcW w:w="104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r w:rsidRPr="005A4C8C">
              <w:rPr>
                <w:b/>
                <w:bCs/>
                <w:sz w:val="24"/>
                <w:szCs w:val="24"/>
              </w:rPr>
              <w:t>total</w:t>
            </w:r>
          </w:p>
        </w:tc>
        <w:tc>
          <w:tcPr>
            <w:tcW w:w="1228" w:type="dxa"/>
            <w:tcBorders>
              <w:left w:val="single" w:sz="4" w:space="0" w:color="000001"/>
              <w:bottom w:val="single" w:sz="4" w:space="0" w:color="000001"/>
            </w:tcBorders>
            <w:shd w:val="clear" w:color="auto" w:fill="FF99FF"/>
            <w:tcMar>
              <w:top w:w="0" w:type="dxa"/>
              <w:left w:w="108" w:type="dxa"/>
              <w:bottom w:w="0" w:type="dxa"/>
              <w:right w:w="108" w:type="dxa"/>
            </w:tcMar>
            <w:tcPrChange w:id="783" w:author="Garrett" w:date="2015-08-31T16:07:00Z">
              <w:tcPr>
                <w:tcW w:w="1228"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744DE4" w:rsidP="00744DE4">
            <w:pPr>
              <w:widowControl w:val="0"/>
              <w:spacing w:after="0" w:line="240" w:lineRule="auto"/>
              <w:rPr>
                <w:sz w:val="24"/>
                <w:szCs w:val="24"/>
              </w:rPr>
            </w:pPr>
            <w:del w:id="784" w:author="Garrett" w:date="2015-08-31T16:07:00Z">
              <w:r w:rsidRPr="005A4C8C" w:rsidDel="007D6608">
                <w:rPr>
                  <w:b/>
                  <w:bCs/>
                  <w:sz w:val="24"/>
                  <w:szCs w:val="24"/>
                </w:rPr>
                <w:delText>7</w:delText>
              </w:r>
            </w:del>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Change w:id="785" w:author="Garrett" w:date="2015-08-31T16:07:00Z">
              <w:tcPr>
                <w:tcW w:w="937"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86" w:author="Garrett" w:date="2015-08-31T16:14:00Z">
              <w:r>
                <w:rPr>
                  <w:b/>
                  <w:bCs/>
                  <w:sz w:val="24"/>
                  <w:szCs w:val="24"/>
                </w:rPr>
                <w:t>8</w:t>
              </w:r>
            </w:ins>
            <w:del w:id="787" w:author="Garrett" w:date="2015-08-31T16:14:00Z">
              <w:r w:rsidR="00744DE4" w:rsidRPr="005A4C8C" w:rsidDel="004549DA">
                <w:rPr>
                  <w:b/>
                  <w:bCs/>
                  <w:sz w:val="24"/>
                  <w:szCs w:val="24"/>
                </w:rPr>
                <w:delText>7</w:delText>
              </w:r>
            </w:del>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Change w:id="788" w:author="Garrett" w:date="2015-08-31T16:07:00Z">
              <w:tcPr>
                <w:tcW w:w="1041"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89" w:author="Garrett" w:date="2015-08-31T16:13:00Z">
              <w:r>
                <w:rPr>
                  <w:b/>
                  <w:bCs/>
                  <w:sz w:val="24"/>
                  <w:szCs w:val="24"/>
                </w:rPr>
                <w:t>9</w:t>
              </w:r>
            </w:ins>
            <w:del w:id="790" w:author="Garrett" w:date="2015-08-31T16:13:00Z">
              <w:r w:rsidR="00744DE4" w:rsidRPr="005A4C8C" w:rsidDel="004549DA">
                <w:rPr>
                  <w:b/>
                  <w:bCs/>
                  <w:sz w:val="24"/>
                  <w:szCs w:val="24"/>
                </w:rPr>
                <w:delText>8</w:delText>
              </w:r>
            </w:del>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Change w:id="791" w:author="Garrett" w:date="2015-08-31T16:07:00Z">
              <w:tcPr>
                <w:tcW w:w="1062"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92" w:author="Garrett" w:date="2015-08-31T16:13:00Z">
              <w:r>
                <w:rPr>
                  <w:b/>
                  <w:bCs/>
                  <w:sz w:val="24"/>
                  <w:szCs w:val="24"/>
                </w:rPr>
                <w:t>9</w:t>
              </w:r>
            </w:ins>
            <w:del w:id="793" w:author="Garrett" w:date="2015-08-31T16:13:00Z">
              <w:r w:rsidR="00744DE4" w:rsidRPr="005A4C8C" w:rsidDel="004549DA">
                <w:rPr>
                  <w:b/>
                  <w:bCs/>
                  <w:sz w:val="24"/>
                  <w:szCs w:val="24"/>
                </w:rPr>
                <w:delText>8</w:delText>
              </w:r>
            </w:del>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Change w:id="794" w:author="Garrett" w:date="2015-08-31T16:07:00Z">
              <w:tcPr>
                <w:tcW w:w="113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95" w:author="Garrett" w:date="2015-08-31T16:13:00Z">
              <w:r>
                <w:rPr>
                  <w:b/>
                  <w:bCs/>
                  <w:sz w:val="24"/>
                  <w:szCs w:val="24"/>
                </w:rPr>
                <w:t>9</w:t>
              </w:r>
            </w:ins>
            <w:del w:id="796" w:author="Garrett" w:date="2015-08-31T16:13:00Z">
              <w:r w:rsidR="00744DE4" w:rsidRPr="005A4C8C" w:rsidDel="004549DA">
                <w:rPr>
                  <w:b/>
                  <w:bCs/>
                  <w:sz w:val="24"/>
                  <w:szCs w:val="24"/>
                </w:rPr>
                <w:delText>8</w:delText>
              </w:r>
            </w:del>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Change w:id="797" w:author="Garrett" w:date="2015-08-31T16:07:00Z">
              <w:tcPr>
                <w:tcW w:w="1119"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798" w:author="Garrett" w:date="2015-08-31T16:13:00Z">
              <w:r>
                <w:rPr>
                  <w:b/>
                  <w:bCs/>
                  <w:sz w:val="24"/>
                  <w:szCs w:val="24"/>
                </w:rPr>
                <w:t>9</w:t>
              </w:r>
            </w:ins>
            <w:del w:id="799" w:author="Garrett" w:date="2015-08-31T16:13:00Z">
              <w:r w:rsidR="00744DE4" w:rsidRPr="005A4C8C" w:rsidDel="004549DA">
                <w:rPr>
                  <w:b/>
                  <w:bCs/>
                  <w:sz w:val="24"/>
                  <w:szCs w:val="24"/>
                </w:rPr>
                <w:delText>8</w:delText>
              </w:r>
            </w:del>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Change w:id="800" w:author="Garrett" w:date="2015-08-31T16:07:00Z">
              <w:tcPr>
                <w:tcW w:w="1044" w:type="dxa"/>
                <w:tcBorders>
                  <w:left w:val="single" w:sz="4" w:space="0" w:color="000001"/>
                  <w:bottom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801" w:author="Garrett" w:date="2015-08-31T16:13:00Z">
              <w:r>
                <w:rPr>
                  <w:b/>
                  <w:bCs/>
                  <w:sz w:val="24"/>
                  <w:szCs w:val="24"/>
                </w:rPr>
                <w:t>9</w:t>
              </w:r>
            </w:ins>
            <w:del w:id="802" w:author="Garrett" w:date="2015-08-31T16:13:00Z">
              <w:r w:rsidR="00744DE4" w:rsidRPr="005A4C8C" w:rsidDel="004549DA">
                <w:rPr>
                  <w:b/>
                  <w:bCs/>
                  <w:sz w:val="24"/>
                  <w:szCs w:val="24"/>
                </w:rPr>
                <w:delText>8</w:delText>
              </w:r>
            </w:del>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Change w:id="803" w:author="Garrett" w:date="2015-08-31T16:07:00Z">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tcPrChange>
          </w:tcPr>
          <w:p w:rsidR="003E7E48" w:rsidRPr="005A4C8C" w:rsidRDefault="004549DA" w:rsidP="00744DE4">
            <w:pPr>
              <w:widowControl w:val="0"/>
              <w:spacing w:after="0" w:line="240" w:lineRule="auto"/>
              <w:rPr>
                <w:sz w:val="24"/>
                <w:szCs w:val="24"/>
              </w:rPr>
            </w:pPr>
            <w:ins w:id="804" w:author="Garrett" w:date="2015-08-31T16:13:00Z">
              <w:r>
                <w:rPr>
                  <w:b/>
                  <w:bCs/>
                  <w:sz w:val="24"/>
                  <w:szCs w:val="24"/>
                </w:rPr>
                <w:t>53</w:t>
              </w:r>
            </w:ins>
            <w:del w:id="805" w:author="Garrett" w:date="2015-08-31T16:13:00Z">
              <w:r w:rsidR="00744DE4" w:rsidRPr="005A4C8C" w:rsidDel="004549DA">
                <w:rPr>
                  <w:b/>
                  <w:bCs/>
                  <w:sz w:val="24"/>
                  <w:szCs w:val="24"/>
                </w:rPr>
                <w:delText>54</w:delText>
              </w:r>
            </w:del>
          </w:p>
        </w:tc>
      </w:tr>
    </w:tbl>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All experiments will be performed electronically on a computer using various, different input methods. All surveys will be electronically administered and recorded by the software. The subject's data and survey's will be linked via a unique code that is randomly generated by the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and are formatted for use with MATLAB for statistical analysis.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caps/>
          <w:sz w:val="24"/>
          <w:szCs w:val="24"/>
        </w:rPr>
      </w:pPr>
      <w:r>
        <w:rPr>
          <w:b/>
          <w:caps/>
          <w:sz w:val="24"/>
          <w:szCs w:val="24"/>
        </w:rPr>
        <w:br w:type="page"/>
      </w:r>
    </w:p>
    <w:p w:rsidR="003E7E48" w:rsidRPr="005A4C8C" w:rsidRDefault="00744DE4" w:rsidP="00744DE4">
      <w:pPr>
        <w:widowControl w:val="0"/>
        <w:spacing w:after="0" w:line="240" w:lineRule="auto"/>
        <w:rPr>
          <w:sz w:val="24"/>
          <w:szCs w:val="24"/>
        </w:rPr>
      </w:pPr>
      <w:r w:rsidRPr="005A4C8C">
        <w:rPr>
          <w:b/>
          <w:caps/>
          <w:sz w:val="24"/>
          <w:szCs w:val="24"/>
        </w:rPr>
        <w:lastRenderedPageBreak/>
        <w:t>6.0</w:t>
      </w:r>
      <w:r w:rsidRPr="005A4C8C">
        <w:rPr>
          <w:b/>
          <w:caps/>
          <w:sz w:val="24"/>
          <w:szCs w:val="24"/>
        </w:rPr>
        <w:tab/>
        <w:t xml:space="preserve">risks &amp; benefits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This study meets the American Psychological Association’s standards for “Minimal Risk”</w:t>
      </w:r>
      <w:proofErr w:type="gramStart"/>
      <w:r w:rsidRPr="005A4C8C">
        <w:rPr>
          <w:sz w:val="24"/>
          <w:szCs w:val="24"/>
        </w:rPr>
        <w:t>,</w:t>
      </w:r>
      <w:proofErr w:type="gramEnd"/>
      <w:r w:rsidRPr="005A4C8C">
        <w:rPr>
          <w:sz w:val="24"/>
          <w:szCs w:val="24"/>
        </w:rPr>
        <w:t xml:space="preserve"> there is no anticipation of any risks in participation of this study other than those encountered in day-to-day life.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participant may get tired during the tasks encountered through the study. The participant will be able to rest at any time.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anticipated incidental findings in this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benefits to the participant for taking part in this research.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Others may benefit in the future from the information that is learned in this study, especially when there is a concern for sterile environments.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b/>
          <w:sz w:val="24"/>
          <w:szCs w:val="24"/>
        </w:rPr>
        <w:t>7.0</w:t>
      </w:r>
      <w:r w:rsidRPr="005A4C8C">
        <w:rPr>
          <w:b/>
          <w:sz w:val="24"/>
          <w:szCs w:val="24"/>
        </w:rPr>
        <w:tab/>
      </w:r>
      <w:r w:rsidRPr="005A4C8C">
        <w:rPr>
          <w:b/>
          <w:caps/>
          <w:sz w:val="24"/>
          <w:szCs w:val="24"/>
        </w:rPr>
        <w:t>statistical analysis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Data is internally recorded, calculated, and is formatted for use with MATLAB for statistical analysis. There are slight variations of each calculated variable to account for how the experiment is performed; however, no collected data will be altered. The general variables used in this study are listed below:</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Recorded (quantitative) data: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Recorded (qualitative) data: Gender, age, major, handedness, </w:t>
      </w:r>
      <w:proofErr w:type="gramStart"/>
      <w:r w:rsidRPr="005A4C8C">
        <w:rPr>
          <w:sz w:val="24"/>
          <w:szCs w:val="24"/>
        </w:rPr>
        <w:t>hand</w:t>
      </w:r>
      <w:proofErr w:type="gramEnd"/>
      <w:r w:rsidRPr="005A4C8C">
        <w:rPr>
          <w:sz w:val="24"/>
          <w:szCs w:val="24"/>
        </w:rPr>
        <w:t xml:space="preserve">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Calculated (quantitative) data: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kept electronically on a secure Baylor server and fitted to a random code in order to maintain the confidentiality of subjects involved. Since the data will all be recorded electronically, it can then be processed to calculate new quantitative measurements and then formatted for statistical analysis. The data will be monitored by an independent monitor, the faculty adviser, to assure that it is accurate. Data will be kept as is and not tampered with in any way. There will be no adjustments to the actual data recorded to account for any device-</w:t>
      </w:r>
      <w:r w:rsidRPr="005A4C8C">
        <w:rPr>
          <w:sz w:val="24"/>
          <w:szCs w:val="24"/>
        </w:rPr>
        <w:lastRenderedPageBreak/>
        <w:t>introduced errors or subject-introduced errors; however, there will be calculated variables that will try to pinpoint and account for these errors to provide closer comparisons between each input device and their performance.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statistical methods being used will consist of One-Way ANOVAs for each set of the recorded and calculated variables for the quantitative data. There will be </w:t>
      </w:r>
      <w:ins w:id="806" w:author="Garrett" w:date="2015-08-31T16:27:00Z">
        <w:r w:rsidR="00C75C68">
          <w:rPr>
            <w:sz w:val="24"/>
            <w:szCs w:val="24"/>
          </w:rPr>
          <w:t>6</w:t>
        </w:r>
      </w:ins>
      <w:del w:id="807" w:author="Garrett" w:date="2015-08-31T16:27:00Z">
        <w:r w:rsidRPr="005A4C8C" w:rsidDel="00C75C68">
          <w:rPr>
            <w:sz w:val="24"/>
            <w:szCs w:val="24"/>
          </w:rPr>
          <w:delText>7</w:delText>
        </w:r>
      </w:del>
      <w:r w:rsidRPr="005A4C8C">
        <w:rPr>
          <w:sz w:val="24"/>
          <w:szCs w:val="24"/>
        </w:rPr>
        <w:t xml:space="preserve"> conditions for each which are representative of the </w:t>
      </w:r>
      <w:ins w:id="808" w:author="Garrett" w:date="2015-08-31T16:27:00Z">
        <w:r w:rsidR="00C75C68">
          <w:rPr>
            <w:sz w:val="24"/>
            <w:szCs w:val="24"/>
          </w:rPr>
          <w:t>6</w:t>
        </w:r>
      </w:ins>
      <w:del w:id="809" w:author="Garrett" w:date="2015-08-31T16:27:00Z">
        <w:r w:rsidRPr="005A4C8C" w:rsidDel="00C75C68">
          <w:rPr>
            <w:sz w:val="24"/>
            <w:szCs w:val="24"/>
          </w:rPr>
          <w:delText>7</w:delText>
        </w:r>
      </w:del>
      <w:r w:rsidRPr="005A4C8C">
        <w:rPr>
          <w:sz w:val="24"/>
          <w:szCs w:val="24"/>
        </w:rPr>
        <w:t xml:space="preserve"> separate inputs methods being tested. Then, Tukey's HSD (honest significant difference) for multiple-compare will be used in conjunction with the ANOVAs using a post-hoc analysis. In addition, a Two-Way ANOVA will be used on each set of variables in conjunction with the previous swipe experience variable.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qualitative approaches being analyzed are the Likert scale and a ranking system. The Likert scale will use a One-Way ANOVA for analysis because responses to several Likert questions may be summed up providing that all the questions use the same Likert scale and that the scale is a defensible approximation to an interval scale. The ranked system will use the Friedman's test for analysis, and will be subject to a post-hoc analysis using Tukey's HSD.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A sample size of </w:t>
      </w:r>
      <w:ins w:id="810" w:author="Garrett" w:date="2015-08-31T16:28:00Z">
        <w:r w:rsidR="00C75C68">
          <w:rPr>
            <w:sz w:val="24"/>
            <w:szCs w:val="24"/>
          </w:rPr>
          <w:t>18</w:t>
        </w:r>
      </w:ins>
      <w:del w:id="811" w:author="Garrett" w:date="2015-08-31T16:28:00Z">
        <w:r w:rsidRPr="005A4C8C" w:rsidDel="00C75C68">
          <w:rPr>
            <w:sz w:val="24"/>
            <w:szCs w:val="24"/>
          </w:rPr>
          <w:delText>14</w:delText>
        </w:r>
      </w:del>
      <w:r w:rsidRPr="005A4C8C">
        <w:rPr>
          <w:sz w:val="24"/>
          <w:szCs w:val="24"/>
        </w:rPr>
        <w:t xml:space="preserve"> was chosen</w:t>
      </w:r>
      <w:ins w:id="812" w:author="Garrett" w:date="2015-08-31T22:20:00Z">
        <w:r w:rsidR="00B42464">
          <w:rPr>
            <w:sz w:val="24"/>
            <w:szCs w:val="24"/>
          </w:rPr>
          <w:t xml:space="preserve">, </w:t>
        </w:r>
      </w:ins>
      <w:ins w:id="813" w:author="Garrett" w:date="2015-08-31T22:17:00Z">
        <w:r w:rsidR="00B42464">
          <w:rPr>
            <w:sz w:val="24"/>
            <w:szCs w:val="24"/>
          </w:rPr>
          <w:t>rounded up from</w:t>
        </w:r>
      </w:ins>
      <w:ins w:id="814" w:author="Garrett" w:date="2015-08-31T22:20:00Z">
        <w:r w:rsidR="00B42464">
          <w:rPr>
            <w:sz w:val="24"/>
            <w:szCs w:val="24"/>
          </w:rPr>
          <w:t xml:space="preserve"> the calculated sample size of</w:t>
        </w:r>
      </w:ins>
      <w:ins w:id="815" w:author="Garrett" w:date="2015-08-31T22:17:00Z">
        <w:r w:rsidR="00B42464">
          <w:rPr>
            <w:sz w:val="24"/>
            <w:szCs w:val="24"/>
          </w:rPr>
          <w:t xml:space="preserve"> 13.</w:t>
        </w:r>
      </w:ins>
      <w:ins w:id="816" w:author="Garrett" w:date="2015-08-31T22:18:00Z">
        <w:r w:rsidR="00B42464">
          <w:rPr>
            <w:sz w:val="24"/>
            <w:szCs w:val="24"/>
          </w:rPr>
          <w:t>6</w:t>
        </w:r>
      </w:ins>
      <w:ins w:id="817" w:author="Garrett" w:date="2015-08-31T22:17:00Z">
        <w:r w:rsidR="00B42464">
          <w:rPr>
            <w:sz w:val="24"/>
            <w:szCs w:val="24"/>
          </w:rPr>
          <w:t>9</w:t>
        </w:r>
      </w:ins>
      <w:ins w:id="818" w:author="Garrett" w:date="2015-08-31T22:18:00Z">
        <w:r w:rsidR="00B42464">
          <w:rPr>
            <w:sz w:val="24"/>
            <w:szCs w:val="24"/>
          </w:rPr>
          <w:t xml:space="preserve"> to fit the </w:t>
        </w:r>
      </w:ins>
      <w:ins w:id="819" w:author="Garrett" w:date="2015-08-31T22:19:00Z">
        <w:r w:rsidR="00B42464">
          <w:rPr>
            <w:sz w:val="24"/>
            <w:szCs w:val="24"/>
          </w:rPr>
          <w:t>Replicated Latin Squares design</w:t>
        </w:r>
      </w:ins>
      <w:r w:rsidRPr="005A4C8C">
        <w:rPr>
          <w:sz w:val="24"/>
          <w:szCs w:val="24"/>
        </w:rPr>
        <w:t>. The justification for this sample size comes from the formula to calculate the sample size for two independent group means using a pooled standard deviation:</w:t>
      </w:r>
    </w:p>
    <w:p w:rsidR="003E7E48" w:rsidRPr="005A4C8C" w:rsidRDefault="003E7E48" w:rsidP="00744DE4">
      <w:pPr>
        <w:widowControl w:val="0"/>
        <w:spacing w:after="0" w:line="240" w:lineRule="auto"/>
        <w:ind w:left="360"/>
        <w:rPr>
          <w:sz w:val="24"/>
          <w:szCs w:val="24"/>
        </w:rPr>
      </w:pPr>
    </w:p>
    <w:p w:rsidR="003E7E48" w:rsidRPr="005A4C8C" w:rsidRDefault="00744DE4" w:rsidP="000C24F0">
      <w:pPr>
        <w:widowControl w:val="0"/>
        <w:spacing w:after="0" w:line="240" w:lineRule="auto"/>
        <w:ind w:left="3600"/>
        <w:jc w:val="center"/>
        <w:rPr>
          <w:sz w:val="24"/>
          <w:szCs w:val="24"/>
        </w:rPr>
      </w:pPr>
      <m:oMathPara>
        <m:oMathParaPr>
          <m:jc m:val="left"/>
        </m:oMathParaPr>
        <m:oMath>
          <m:r>
            <w:rPr>
              <w:rFonts w:ascii="Cambria Math" w:hAnsi="Cambria Math"/>
              <w:sz w:val="24"/>
              <w:szCs w:val="24"/>
            </w:rPr>
            <m:t>N=</m:t>
          </m:r>
          <m:f>
            <m:fPr>
              <m:ctrlPr>
                <w:rPr>
                  <w:rFonts w:ascii="Cambria Math" w:hAnsi="Cambria Math"/>
                  <w:sz w:val="24"/>
                  <w:szCs w:val="24"/>
                </w:rPr>
              </m:ctrlPr>
            </m:fPr>
            <m:num>
              <m: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f>
                            <m:fPr>
                              <m:type m:val="lin"/>
                              <m:ctrlPr>
                                <w:rPr>
                                  <w:rFonts w:ascii="Cambria Math" w:hAnsi="Cambria Math"/>
                                  <w:sz w:val="24"/>
                                  <w:szCs w:val="24"/>
                                </w:rPr>
                              </m:ctrlPr>
                            </m:fPr>
                            <m:num>
                              <m:r>
                                <w:rPr>
                                  <w:rFonts w:ascii="Cambria Math" w:hAnsi="Cambria Math"/>
                                  <w:sz w:val="24"/>
                                  <w:szCs w:val="24"/>
                                </w:rPr>
                                <m:t>α</m:t>
                              </m:r>
                            </m:num>
                            <m:den>
                              <m:r>
                                <w:rPr>
                                  <w:rFonts w:ascii="Cambria Math" w:hAnsi="Cambria Math"/>
                                  <w:sz w:val="24"/>
                                  <w:szCs w:val="24"/>
                                </w:rPr>
                                <m:t>2</m:t>
                              </m:r>
                            </m:den>
                          </m:f>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1-β</m:t>
                          </m:r>
                        </m:sub>
                      </m:sSub>
                    </m:e>
                  </m:d>
                </m:e>
                <m:sup>
                  <m:r>
                    <w:rPr>
                      <w:rFonts w:ascii="Cambria Math" w:hAnsi="Cambria Math"/>
                      <w:sz w:val="24"/>
                      <w:szCs w:val="24"/>
                    </w:rPr>
                    <m:t>2</m:t>
                  </m:r>
                </m:sup>
              </m:sSup>
            </m:num>
            <m:den>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pooled</m:t>
                              </m:r>
                            </m:sub>
                          </m:sSub>
                        </m:den>
                      </m:f>
                    </m:e>
                  </m:d>
                </m:e>
                <m:sup>
                  <m:r>
                    <w:rPr>
                      <w:rFonts w:ascii="Cambria Math" w:hAnsi="Cambria Math"/>
                      <w:sz w:val="24"/>
                      <w:szCs w:val="24"/>
                    </w:rPr>
                    <m:t>2</m:t>
                  </m:r>
                </m:sup>
              </m:sSup>
            </m:den>
          </m:f>
        </m:oMath>
      </m:oMathPara>
    </w:p>
    <w:p w:rsidR="003E7E48" w:rsidRPr="005A4C8C" w:rsidRDefault="003E7E48" w:rsidP="00744DE4">
      <w:pPr>
        <w:widowControl w:val="0"/>
        <w:spacing w:after="0" w:line="240" w:lineRule="auto"/>
        <w:jc w:val="center"/>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 power (</w:t>
      </w:r>
      <w:r w:rsidRPr="005A4C8C">
        <w:rPr>
          <w:i/>
          <w:iCs/>
          <w:sz w:val="24"/>
          <w:szCs w:val="24"/>
        </w:rPr>
        <w:t>1-β</w:t>
      </w:r>
      <w:r w:rsidRPr="005A4C8C">
        <w:rPr>
          <w:sz w:val="24"/>
          <w:szCs w:val="24"/>
        </w:rPr>
        <w:t>) of 0.80 and a significance level (</w:t>
      </w:r>
      <w:r w:rsidRPr="005A4C8C">
        <w:rPr>
          <w:i/>
          <w:iCs/>
          <w:sz w:val="24"/>
          <w:szCs w:val="24"/>
        </w:rPr>
        <w:t>α</w:t>
      </w:r>
      <w:r w:rsidRPr="005A4C8C">
        <w:rPr>
          <w:sz w:val="24"/>
          <w:szCs w:val="24"/>
        </w:rPr>
        <w:t xml:space="preserve">) of 0.05 were used when calculating the sample size. See Appendix G to see what variables and keyboard comparisons were used in the sample size calculation. The derived sample size was the average sample size for all relevant variable comparisons based on the study objectives. Outliers requiring a sample size greater than 100 were removed. Furthermore, a sample size of </w:t>
      </w:r>
      <w:ins w:id="820" w:author="Garrett" w:date="2015-08-31T16:28:00Z">
        <w:r w:rsidR="00C75C68">
          <w:rPr>
            <w:sz w:val="24"/>
            <w:szCs w:val="24"/>
          </w:rPr>
          <w:t>18</w:t>
        </w:r>
      </w:ins>
      <w:del w:id="821" w:author="Garrett" w:date="2015-08-31T16:28:00Z">
        <w:r w:rsidRPr="005A4C8C" w:rsidDel="00C75C68">
          <w:rPr>
            <w:sz w:val="24"/>
            <w:szCs w:val="24"/>
          </w:rPr>
          <w:delText>14</w:delText>
        </w:r>
      </w:del>
      <w:r w:rsidRPr="005A4C8C">
        <w:rPr>
          <w:sz w:val="24"/>
          <w:szCs w:val="24"/>
        </w:rPr>
        <w:t xml:space="preserve"> justifies the Latin Squares design for </w:t>
      </w:r>
      <w:ins w:id="822" w:author="Garrett" w:date="2015-08-31T16:28:00Z">
        <w:r w:rsidR="00C75C68">
          <w:rPr>
            <w:sz w:val="24"/>
            <w:szCs w:val="24"/>
          </w:rPr>
          <w:t>6</w:t>
        </w:r>
      </w:ins>
      <w:del w:id="823" w:author="Garrett" w:date="2015-08-31T16:28:00Z">
        <w:r w:rsidRPr="005A4C8C" w:rsidDel="00C75C68">
          <w:rPr>
            <w:sz w:val="24"/>
            <w:szCs w:val="24"/>
          </w:rPr>
          <w:delText>7</w:delText>
        </w:r>
      </w:del>
      <w:r w:rsidRPr="005A4C8C">
        <w:rPr>
          <w:sz w:val="24"/>
          <w:szCs w:val="24"/>
        </w:rPr>
        <w:t xml:space="preserve"> input methods. The Latin Squares design was chosen for counterbalancing the experimental design and to reduce the effect of </w:t>
      </w:r>
      <w:r w:rsidRPr="005A4C8C">
        <w:rPr>
          <w:sz w:val="24"/>
          <w:szCs w:val="24"/>
          <w:shd w:val="clear" w:color="auto" w:fill="FFFFFF"/>
        </w:rPr>
        <w:t>participation in one condition affecting performance of other conditions</w:t>
      </w:r>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primary level of significance used will be a default value of α = 0.05. Some confidence can be substituted in order to find significant results if necessary, increasing the chances of a Type-I error slightly but reducing the chance of a Type-II error.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there is any missing data or spurious data from any particular participant, the results will be thrown out and a new volunteer will be found to participate in the study to get new, accurate results.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study will be concluded once </w:t>
      </w:r>
      <w:ins w:id="824" w:author="Garrett" w:date="2015-08-31T16:29:00Z">
        <w:r w:rsidR="00C75C68">
          <w:rPr>
            <w:sz w:val="24"/>
            <w:szCs w:val="24"/>
          </w:rPr>
          <w:t>18</w:t>
        </w:r>
      </w:ins>
      <w:del w:id="825" w:author="Garrett" w:date="2015-08-31T16:29:00Z">
        <w:r w:rsidRPr="005A4C8C" w:rsidDel="00C75C68">
          <w:rPr>
            <w:sz w:val="24"/>
            <w:szCs w:val="24"/>
          </w:rPr>
          <w:delText>14</w:delText>
        </w:r>
      </w:del>
      <w:r w:rsidRPr="005A4C8C">
        <w:rPr>
          <w:sz w:val="24"/>
          <w:szCs w:val="24"/>
        </w:rPr>
        <w:t xml:space="preserve"> subjects have participated and the results are accurate and true. The results will then be analyzed and set for publication. The study will be </w:t>
      </w:r>
      <w:r w:rsidRPr="005A4C8C">
        <w:rPr>
          <w:sz w:val="24"/>
          <w:szCs w:val="24"/>
        </w:rPr>
        <w:lastRenderedPageBreak/>
        <w:t>terminated in the event that the study runs long, but will be resubmitted using the IRB online submission system to request an extension to the allotted study time. In addition, the study will be terminated if there are any violations of the approved protocol. In the event that there is a violation, the study will be terminated immediately and put on hold until the violation can be reported using the IRB online submission system and until appropriate actions can be taken.</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b/>
          <w:sz w:val="24"/>
          <w:szCs w:val="24"/>
        </w:rPr>
        <w:t>8.0</w:t>
      </w:r>
      <w:r w:rsidRPr="005A4C8C">
        <w:rPr>
          <w:b/>
          <w:sz w:val="24"/>
          <w:szCs w:val="24"/>
        </w:rPr>
        <w:tab/>
      </w:r>
      <w:r w:rsidRPr="005A4C8C">
        <w:rPr>
          <w:b/>
          <w:caps/>
          <w:sz w:val="24"/>
          <w:szCs w:val="24"/>
        </w:rPr>
        <w:t>Data management &amp; privacy/confidentiality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collected will have two forms: quantitative and qualitative. Quantitative data will consist of both raw and calculated data. The calculated quantitative data includes: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 The raw quantitative data includes: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 The qualitative data includes: Gender, age, major, handedness, hand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 The subject will be performing all of the tasks under the supervision of the principal investigator. Only the faculty adviser and the principal investigator will have access to the data.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protected by not collecting any personally identifiable information. Performance metrics will be collected by the software and will be matched to an electronic exit survey via a random code. Information from the exit survey is transcribed by the software and stored as an electronic copy on a secure Baylor server.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electronic data will be destroyed after the completion of the project and publication, in no more than 2 years. The files and their backups containing the data will be deleted.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in this study will be </w:t>
      </w:r>
      <w:r w:rsidR="00C853D1">
        <w:rPr>
          <w:sz w:val="24"/>
          <w:szCs w:val="24"/>
        </w:rPr>
        <w:t>confidential</w:t>
      </w:r>
      <w:r w:rsidRPr="005A4C8C">
        <w:rPr>
          <w:sz w:val="24"/>
          <w:szCs w:val="24"/>
        </w:rPr>
        <w:t xml:space="preserve">. No personally identifiable information will be collected except through the consent form which cannot be linked to any of the data sets and will be stored under lock and key in the office of Dr. Poor, the faculty adviser, and will only be accessible by </w:t>
      </w:r>
      <w:proofErr w:type="gramStart"/>
      <w:r w:rsidRPr="005A4C8C">
        <w:rPr>
          <w:sz w:val="24"/>
          <w:szCs w:val="24"/>
        </w:rPr>
        <w:t>himself</w:t>
      </w:r>
      <w:proofErr w:type="gramEnd"/>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stored on a secure Baylor server and only accessible by the faculty adviser and principal investigator.</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sz w:val="24"/>
          <w:szCs w:val="24"/>
        </w:rPr>
      </w:pPr>
      <w:r>
        <w:rPr>
          <w:b/>
          <w:sz w:val="24"/>
          <w:szCs w:val="24"/>
        </w:rPr>
        <w:br w:type="page"/>
      </w: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lastRenderedPageBreak/>
        <w:t>9.0</w:t>
      </w:r>
      <w:r w:rsidRPr="005A4C8C">
        <w:rPr>
          <w:b/>
          <w:sz w:val="24"/>
          <w:szCs w:val="24"/>
        </w:rPr>
        <w:tab/>
      </w:r>
      <w:r w:rsidRPr="005A4C8C">
        <w:rPr>
          <w:b/>
          <w:caps/>
          <w:sz w:val="24"/>
          <w:szCs w:val="24"/>
        </w:rPr>
        <w:t>data &amp; safety monitoring</w:t>
      </w:r>
      <w:r w:rsidRPr="005A4C8C">
        <w:rPr>
          <w:sz w:val="24"/>
          <w:szCs w:val="24"/>
        </w:rPr>
        <w:t xml:space="preserve">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faculty adviser will act as an independent monitor for data and safety monitoring. The principal investigator will also be taking the steps required to remove identifiers and collect data in aggregate form so that subject’s participation will remain confidential. The data will be assigned a random code via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only major identifier taken will be the participant’s name when they sign the consent form for the experiment. This consent form will be kept under lock and key with the faculty adviser and will only be accessible by him.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deviations from the approved study plan are required, the changes will be proposed to the IRB council though the correct channels. The online submission system will be used to submit the proposed changes. All documents as well as supplemental documentation will be updated with the proposed change and then will be resubmitted to the IRB for approval before being used. If any deviations from the approved study plan occur unexpectedly, then appropriate steps will be taken to report these occurrences to the faculty adviser and the IRB council. Any results obtained from these deviations will be destroyed immediately since they are unapproved.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any unanticipated problems and/or adverse events arise, the appropriate actions will be taken to record the problems and then will be reported to both the faculty adviser and the Dean of the School of Computer Science. The problems will then be reported to the IRB council via the online submission system and any other necessary campus authority that governs research.</w:t>
      </w: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p>
    <w:p w:rsidR="003E7E48" w:rsidRPr="005A4C8C" w:rsidRDefault="00744DE4" w:rsidP="00744DE4">
      <w:pPr>
        <w:widowControl w:val="0"/>
        <w:spacing w:after="0" w:line="240" w:lineRule="auto"/>
        <w:rPr>
          <w:sz w:val="24"/>
          <w:szCs w:val="24"/>
        </w:rPr>
      </w:pPr>
      <w:r w:rsidRPr="005A4C8C">
        <w:rPr>
          <w:b/>
          <w:sz w:val="24"/>
          <w:szCs w:val="24"/>
        </w:rPr>
        <w:t>10.0</w:t>
      </w:r>
      <w:r w:rsidRPr="005A4C8C">
        <w:rPr>
          <w:b/>
          <w:sz w:val="24"/>
          <w:szCs w:val="24"/>
        </w:rPr>
        <w:tab/>
      </w:r>
      <w:r w:rsidRPr="005A4C8C">
        <w:rPr>
          <w:b/>
          <w:caps/>
          <w:sz w:val="24"/>
          <w:szCs w:val="24"/>
        </w:rPr>
        <w:t>References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Banerjee, A., Burstyn, J., </w:t>
      </w:r>
      <w:proofErr w:type="spellStart"/>
      <w:r w:rsidRPr="005A4C8C">
        <w:rPr>
          <w:sz w:val="24"/>
          <w:szCs w:val="24"/>
        </w:rPr>
        <w:t>Girouard</w:t>
      </w:r>
      <w:proofErr w:type="spellEnd"/>
      <w:r w:rsidRPr="005A4C8C">
        <w:rPr>
          <w:sz w:val="24"/>
          <w:szCs w:val="24"/>
        </w:rPr>
        <w:t xml:space="preserve">, A., and </w:t>
      </w:r>
      <w:proofErr w:type="spellStart"/>
      <w:r w:rsidRPr="005A4C8C">
        <w:rPr>
          <w:sz w:val="24"/>
          <w:szCs w:val="24"/>
        </w:rPr>
        <w:t>Vertegaal</w:t>
      </w:r>
      <w:proofErr w:type="spellEnd"/>
      <w:r w:rsidRPr="005A4C8C">
        <w:rPr>
          <w:sz w:val="24"/>
          <w:szCs w:val="24"/>
        </w:rPr>
        <w:t xml:space="preserve">, R., MultiPoint: Comparing laser and manual pointing as remote input in large display interactions.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70</w:t>
      </w:r>
      <w:r w:rsidRPr="005A4C8C">
        <w:rPr>
          <w:sz w:val="24"/>
          <w:szCs w:val="24"/>
        </w:rPr>
        <w:t>, 10 (2012), 690-702.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Cockburn, A., Quinn, P., </w:t>
      </w:r>
      <w:proofErr w:type="spellStart"/>
      <w:r w:rsidRPr="005A4C8C">
        <w:rPr>
          <w:sz w:val="24"/>
          <w:szCs w:val="24"/>
        </w:rPr>
        <w:t>Gutwin</w:t>
      </w:r>
      <w:proofErr w:type="spellEnd"/>
      <w:r w:rsidRPr="005A4C8C">
        <w:rPr>
          <w:sz w:val="24"/>
          <w:szCs w:val="24"/>
        </w:rPr>
        <w:t xml:space="preserve">, C., Ramos, G., and Looser, J., Air pointing: Design and evaluation of spatial target acquisition with and without visual feedback.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69</w:t>
      </w:r>
      <w:r w:rsidRPr="005A4C8C">
        <w:rPr>
          <w:sz w:val="24"/>
          <w:szCs w:val="24"/>
        </w:rPr>
        <w:t>, 6 (2011), 401-414.</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Devoe</w:t>
      </w:r>
      <w:proofErr w:type="spellEnd"/>
      <w:r w:rsidRPr="005A4C8C">
        <w:rPr>
          <w:sz w:val="24"/>
          <w:szCs w:val="24"/>
        </w:rPr>
        <w:t xml:space="preserve">, D.B., Alternatives to </w:t>
      </w:r>
      <w:proofErr w:type="spellStart"/>
      <w:r w:rsidRPr="005A4C8C">
        <w:rPr>
          <w:sz w:val="24"/>
          <w:szCs w:val="24"/>
        </w:rPr>
        <w:t>Handprinting</w:t>
      </w:r>
      <w:proofErr w:type="spellEnd"/>
      <w:r w:rsidRPr="005A4C8C">
        <w:rPr>
          <w:sz w:val="24"/>
          <w:szCs w:val="24"/>
        </w:rPr>
        <w:t xml:space="preserve"> in the Manual Entry of Data. </w:t>
      </w:r>
      <w:r w:rsidRPr="005A4C8C">
        <w:rPr>
          <w:i/>
          <w:iCs/>
          <w:sz w:val="24"/>
          <w:szCs w:val="24"/>
        </w:rPr>
        <w:t>IEEE Transactions on Human Factors in Electronics HFE-8</w:t>
      </w:r>
      <w:r w:rsidRPr="005A4C8C">
        <w:rPr>
          <w:sz w:val="24"/>
          <w:szCs w:val="24"/>
        </w:rPr>
        <w:t>, 1 (1967), 21-32.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Jones, B., </w:t>
      </w:r>
      <w:proofErr w:type="spellStart"/>
      <w:r w:rsidRPr="005A4C8C">
        <w:rPr>
          <w:sz w:val="24"/>
          <w:szCs w:val="24"/>
        </w:rPr>
        <w:t>Sohi</w:t>
      </w:r>
      <w:proofErr w:type="spellEnd"/>
      <w:r w:rsidRPr="005A4C8C">
        <w:rPr>
          <w:sz w:val="24"/>
          <w:szCs w:val="24"/>
        </w:rPr>
        <w:t xml:space="preserve">, R., Forsyth, D., Bailey, B., and </w:t>
      </w:r>
      <w:proofErr w:type="spellStart"/>
      <w:r w:rsidRPr="005A4C8C">
        <w:rPr>
          <w:sz w:val="24"/>
          <w:szCs w:val="24"/>
        </w:rPr>
        <w:t>Maciocci</w:t>
      </w:r>
      <w:proofErr w:type="spellEnd"/>
      <w:r w:rsidRPr="005A4C8C">
        <w:rPr>
          <w:sz w:val="24"/>
          <w:szCs w:val="24"/>
        </w:rPr>
        <w:t xml:space="preserve">, G., </w:t>
      </w:r>
      <w:proofErr w:type="gramStart"/>
      <w:r w:rsidRPr="005A4C8C">
        <w:rPr>
          <w:sz w:val="24"/>
          <w:szCs w:val="24"/>
        </w:rPr>
        <w:t>Around</w:t>
      </w:r>
      <w:proofErr w:type="gramEnd"/>
      <w:r w:rsidRPr="005A4C8C">
        <w:rPr>
          <w:sz w:val="24"/>
          <w:szCs w:val="24"/>
        </w:rPr>
        <w:t xml:space="preserve"> device interaction for multiscale navigation. In </w:t>
      </w:r>
      <w:r w:rsidRPr="005A4C8C">
        <w:rPr>
          <w:i/>
          <w:iCs/>
          <w:sz w:val="24"/>
          <w:szCs w:val="24"/>
        </w:rPr>
        <w:t>Proc</w:t>
      </w:r>
      <w:r w:rsidRPr="005A4C8C">
        <w:rPr>
          <w:sz w:val="24"/>
          <w:szCs w:val="24"/>
        </w:rPr>
        <w:t xml:space="preserve">. </w:t>
      </w:r>
      <w:proofErr w:type="spellStart"/>
      <w:r w:rsidRPr="005A4C8C">
        <w:rPr>
          <w:i/>
          <w:iCs/>
          <w:sz w:val="24"/>
          <w:szCs w:val="24"/>
        </w:rPr>
        <w:t>MobileHCI</w:t>
      </w:r>
      <w:proofErr w:type="spellEnd"/>
      <w:r w:rsidRPr="005A4C8C">
        <w:rPr>
          <w:sz w:val="24"/>
          <w:szCs w:val="24"/>
        </w:rPr>
        <w:t>, ACM (2012), 83-92.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Jota, R., </w:t>
      </w:r>
      <w:proofErr w:type="spellStart"/>
      <w:r w:rsidRPr="005A4C8C">
        <w:rPr>
          <w:sz w:val="24"/>
          <w:szCs w:val="24"/>
        </w:rPr>
        <w:t>Nacenta</w:t>
      </w:r>
      <w:proofErr w:type="spellEnd"/>
      <w:r w:rsidRPr="005A4C8C">
        <w:rPr>
          <w:sz w:val="24"/>
          <w:szCs w:val="24"/>
        </w:rPr>
        <w:t xml:space="preserve">, M.A., Jorge, J.A., </w:t>
      </w:r>
      <w:proofErr w:type="spellStart"/>
      <w:r w:rsidRPr="005A4C8C">
        <w:rPr>
          <w:sz w:val="24"/>
          <w:szCs w:val="24"/>
        </w:rPr>
        <w:t>Carpendale</w:t>
      </w:r>
      <w:proofErr w:type="spellEnd"/>
      <w:r w:rsidRPr="005A4C8C">
        <w:rPr>
          <w:sz w:val="24"/>
          <w:szCs w:val="24"/>
        </w:rPr>
        <w:t xml:space="preserve">, S., and Greenberg, S., A comparison of ray pointing techniques for very large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(2010), 269-276.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Kristensson</w:t>
      </w:r>
      <w:proofErr w:type="spellEnd"/>
      <w:r w:rsidRPr="005A4C8C">
        <w:rPr>
          <w:sz w:val="24"/>
          <w:szCs w:val="24"/>
        </w:rPr>
        <w:t xml:space="preserve">, P.O., 2007. </w:t>
      </w:r>
      <w:r w:rsidRPr="005A4C8C">
        <w:rPr>
          <w:i/>
          <w:iCs/>
          <w:sz w:val="24"/>
          <w:szCs w:val="24"/>
        </w:rPr>
        <w:t>Discrete and Continuous Shape Writing for Text Entry and Control</w:t>
      </w:r>
      <w:r w:rsidRPr="005A4C8C">
        <w:rPr>
          <w:sz w:val="24"/>
          <w:szCs w:val="24"/>
        </w:rPr>
        <w:t>, Doctoral dissertation, Link</w:t>
      </w:r>
      <w:r w:rsidRPr="005A4C8C">
        <w:rPr>
          <w:rFonts w:eastAsia="Times-Roman"/>
          <w:sz w:val="24"/>
          <w:szCs w:val="24"/>
        </w:rPr>
        <w:t>öping University, Sweden.</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Malik, S., and Laszlo, J., Visual Touchpad: A Two-handed Gestural Input Device. In </w:t>
      </w:r>
      <w:r w:rsidRPr="005A4C8C">
        <w:rPr>
          <w:i/>
          <w:iCs/>
          <w:sz w:val="24"/>
          <w:szCs w:val="24"/>
        </w:rPr>
        <w:lastRenderedPageBreak/>
        <w:t>Proc</w:t>
      </w:r>
      <w:r w:rsidRPr="005A4C8C">
        <w:rPr>
          <w:sz w:val="24"/>
          <w:szCs w:val="24"/>
        </w:rPr>
        <w:t xml:space="preserve">. </w:t>
      </w:r>
      <w:r w:rsidRPr="005A4C8C">
        <w:rPr>
          <w:i/>
          <w:iCs/>
          <w:sz w:val="24"/>
          <w:szCs w:val="24"/>
        </w:rPr>
        <w:t>ICMI</w:t>
      </w:r>
      <w:r w:rsidRPr="005A4C8C">
        <w:rPr>
          <w:sz w:val="24"/>
          <w:szCs w:val="24"/>
        </w:rPr>
        <w:t>, ACM (2004), 289-296.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Selection-Based Mid-Air Text Entry on Large Displays. In </w:t>
      </w:r>
      <w:r w:rsidRPr="005A4C8C">
        <w:rPr>
          <w:i/>
          <w:iCs/>
          <w:sz w:val="24"/>
          <w:szCs w:val="24"/>
        </w:rPr>
        <w:t>Proc</w:t>
      </w:r>
      <w:r w:rsidRPr="005A4C8C">
        <w:rPr>
          <w:sz w:val="24"/>
          <w:szCs w:val="24"/>
        </w:rPr>
        <w:t xml:space="preserve">. </w:t>
      </w:r>
      <w:r w:rsidRPr="005A4C8C">
        <w:rPr>
          <w:i/>
          <w:iCs/>
          <w:sz w:val="24"/>
          <w:szCs w:val="24"/>
        </w:rPr>
        <w:t>INTERACT</w:t>
      </w:r>
      <w:r w:rsidRPr="005A4C8C">
        <w:rPr>
          <w:sz w:val="24"/>
          <w:szCs w:val="24"/>
        </w:rPr>
        <w:t>, Springer Berlin Heidelberg (2013), 401-418.</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Vulture: A Mid-Air Word-Gesture Keyboard. In </w:t>
      </w:r>
      <w:r w:rsidRPr="005A4C8C">
        <w:rPr>
          <w:i/>
          <w:iCs/>
          <w:sz w:val="24"/>
          <w:szCs w:val="24"/>
        </w:rPr>
        <w:t>Proc</w:t>
      </w:r>
      <w:r w:rsidRPr="005A4C8C">
        <w:rPr>
          <w:sz w:val="24"/>
          <w:szCs w:val="24"/>
        </w:rPr>
        <w:t xml:space="preserve">. </w:t>
      </w:r>
      <w:r w:rsidRPr="005A4C8C">
        <w:rPr>
          <w:i/>
          <w:iCs/>
          <w:sz w:val="24"/>
          <w:szCs w:val="24"/>
        </w:rPr>
        <w:t>SIGCHI</w:t>
      </w:r>
      <w:r w:rsidRPr="005A4C8C">
        <w:rPr>
          <w:sz w:val="24"/>
          <w:szCs w:val="24"/>
        </w:rPr>
        <w:t>, ACM (2014), 1073-1082.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Nancel</w:t>
      </w:r>
      <w:proofErr w:type="spellEnd"/>
      <w:r w:rsidRPr="005A4C8C">
        <w:rPr>
          <w:sz w:val="24"/>
          <w:szCs w:val="24"/>
        </w:rPr>
        <w:t xml:space="preserve">, M., Wagner, J., </w:t>
      </w:r>
      <w:proofErr w:type="spellStart"/>
      <w:r w:rsidRPr="005A4C8C">
        <w:rPr>
          <w:sz w:val="24"/>
          <w:szCs w:val="24"/>
        </w:rPr>
        <w:t>Pietriga</w:t>
      </w:r>
      <w:proofErr w:type="spellEnd"/>
      <w:r w:rsidRPr="005A4C8C">
        <w:rPr>
          <w:sz w:val="24"/>
          <w:szCs w:val="24"/>
        </w:rPr>
        <w:t xml:space="preserve">, E., </w:t>
      </w:r>
      <w:proofErr w:type="spellStart"/>
      <w:r w:rsidRPr="005A4C8C">
        <w:rPr>
          <w:sz w:val="24"/>
          <w:szCs w:val="24"/>
        </w:rPr>
        <w:t>Chapuis</w:t>
      </w:r>
      <w:proofErr w:type="spellEnd"/>
      <w:r w:rsidRPr="005A4C8C">
        <w:rPr>
          <w:sz w:val="24"/>
          <w:szCs w:val="24"/>
        </w:rPr>
        <w:t xml:space="preserve">, O., and Mackay, W., Mid-air pan-and-zoom on wall-sized </w:t>
      </w:r>
      <w:proofErr w:type="spellStart"/>
      <w:r w:rsidRPr="005A4C8C">
        <w:rPr>
          <w:sz w:val="24"/>
          <w:szCs w:val="24"/>
        </w:rPr>
        <w:t>dispays</w:t>
      </w:r>
      <w:proofErr w:type="spellEnd"/>
      <w:r w:rsidRPr="005A4C8C">
        <w:rPr>
          <w:sz w:val="24"/>
          <w:szCs w:val="24"/>
        </w:rPr>
        <w:t xml:space="preserve">.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177-186.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Ni, T., Bowman, D.A., and North, C., </w:t>
      </w:r>
      <w:proofErr w:type="spellStart"/>
      <w:r w:rsidRPr="005A4C8C">
        <w:rPr>
          <w:sz w:val="24"/>
          <w:szCs w:val="24"/>
        </w:rPr>
        <w:t>AirStroke</w:t>
      </w:r>
      <w:proofErr w:type="spellEnd"/>
      <w:r w:rsidRPr="005A4C8C">
        <w:rPr>
          <w:sz w:val="24"/>
          <w:szCs w:val="24"/>
        </w:rPr>
        <w:t xml:space="preserve">: brining </w:t>
      </w:r>
      <w:proofErr w:type="spellStart"/>
      <w:r w:rsidRPr="005A4C8C">
        <w:rPr>
          <w:sz w:val="24"/>
          <w:szCs w:val="24"/>
        </w:rPr>
        <w:t>unistroke</w:t>
      </w:r>
      <w:proofErr w:type="spellEnd"/>
      <w:r w:rsidRPr="005A4C8C">
        <w:rPr>
          <w:sz w:val="24"/>
          <w:szCs w:val="24"/>
        </w:rPr>
        <w:t xml:space="preserve"> text entry to freehand gesture interfaces.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2473-2476.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Piumsomboon</w:t>
      </w:r>
      <w:proofErr w:type="spellEnd"/>
      <w:r w:rsidRPr="005A4C8C">
        <w:rPr>
          <w:sz w:val="24"/>
          <w:szCs w:val="24"/>
        </w:rPr>
        <w:t xml:space="preserve">, T., Clark, A., </w:t>
      </w:r>
      <w:proofErr w:type="spellStart"/>
      <w:r w:rsidRPr="005A4C8C">
        <w:rPr>
          <w:sz w:val="24"/>
          <w:szCs w:val="24"/>
        </w:rPr>
        <w:t>Billinghurst</w:t>
      </w:r>
      <w:proofErr w:type="spellEnd"/>
      <w:r w:rsidRPr="005A4C8C">
        <w:rPr>
          <w:sz w:val="24"/>
          <w:szCs w:val="24"/>
        </w:rPr>
        <w:t xml:space="preserve">, M., and Cockburn, A., User-Defined Gestures for Augmented Reality.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955-960.</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w:t>
      </w:r>
      <w:proofErr w:type="spellStart"/>
      <w:r w:rsidRPr="005A4C8C">
        <w:rPr>
          <w:sz w:val="24"/>
          <w:szCs w:val="24"/>
        </w:rPr>
        <w:t>Findlater</w:t>
      </w:r>
      <w:proofErr w:type="spellEnd"/>
      <w:r w:rsidRPr="005A4C8C">
        <w:rPr>
          <w:sz w:val="24"/>
          <w:szCs w:val="24"/>
        </w:rPr>
        <w:t xml:space="preserve">, L., Dawson, J.Q., and </w:t>
      </w:r>
      <w:proofErr w:type="spellStart"/>
      <w:r w:rsidRPr="005A4C8C">
        <w:rPr>
          <w:sz w:val="24"/>
          <w:szCs w:val="24"/>
        </w:rPr>
        <w:t>Kellog</w:t>
      </w:r>
      <w:proofErr w:type="spellEnd"/>
      <w:r w:rsidRPr="005A4C8C">
        <w:rPr>
          <w:sz w:val="24"/>
          <w:szCs w:val="24"/>
        </w:rPr>
        <w:t xml:space="preserve">, B.S., Mid-air text input techniques for very large wall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(2009), 231-238.</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Tang, A., and Booth, K.S., Shadow reaching: a new perspective on interaction for large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(2007), 53-56.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Sutton, J., Air painting with Corel Painter Freestyle and the leap motion controller: a revolutionary new way to paint! In </w:t>
      </w:r>
      <w:r w:rsidRPr="005A4C8C">
        <w:rPr>
          <w:i/>
          <w:iCs/>
          <w:sz w:val="24"/>
          <w:szCs w:val="24"/>
        </w:rPr>
        <w:t>Proc</w:t>
      </w:r>
      <w:r w:rsidRPr="005A4C8C">
        <w:rPr>
          <w:sz w:val="24"/>
          <w:szCs w:val="24"/>
        </w:rPr>
        <w:t xml:space="preserve">. </w:t>
      </w:r>
      <w:r w:rsidRPr="005A4C8C">
        <w:rPr>
          <w:i/>
          <w:iCs/>
          <w:sz w:val="24"/>
          <w:szCs w:val="24"/>
        </w:rPr>
        <w:t>ACM SIGGRAPH Studio Talks</w:t>
      </w:r>
      <w:r w:rsidRPr="005A4C8C">
        <w:rPr>
          <w:sz w:val="24"/>
          <w:szCs w:val="24"/>
        </w:rPr>
        <w:t>, ACM (2013), 1-1.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Toimil</w:t>
      </w:r>
      <w:proofErr w:type="spellEnd"/>
      <w:r w:rsidRPr="005A4C8C">
        <w:rPr>
          <w:sz w:val="24"/>
          <w:szCs w:val="24"/>
        </w:rPr>
        <w:t xml:space="preserve">, M., Shin, N., and Eisner, A., Gesture Technology: An Innovative “Leap” for Workflow. In </w:t>
      </w:r>
      <w:r w:rsidRPr="005A4C8C">
        <w:rPr>
          <w:i/>
          <w:iCs/>
          <w:sz w:val="24"/>
          <w:szCs w:val="24"/>
        </w:rPr>
        <w:t>Proc</w:t>
      </w:r>
      <w:r w:rsidRPr="005A4C8C">
        <w:rPr>
          <w:sz w:val="24"/>
          <w:szCs w:val="24"/>
        </w:rPr>
        <w:t xml:space="preserve">. </w:t>
      </w:r>
      <w:r w:rsidRPr="005A4C8C">
        <w:rPr>
          <w:i/>
          <w:iCs/>
          <w:sz w:val="24"/>
          <w:szCs w:val="24"/>
        </w:rPr>
        <w:t>EEE</w:t>
      </w:r>
      <w:r w:rsidRPr="005A4C8C">
        <w:rPr>
          <w:sz w:val="24"/>
          <w:szCs w:val="24"/>
        </w:rPr>
        <w:t>, WORLDCOMP (2013), 291.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Vikram</w:t>
      </w:r>
      <w:proofErr w:type="spellEnd"/>
      <w:r w:rsidRPr="005A4C8C">
        <w:rPr>
          <w:sz w:val="24"/>
          <w:szCs w:val="24"/>
        </w:rPr>
        <w:t xml:space="preserve">, S., Li, L., and Russell, S., Writing and sketching in the air, recognizing and controlling on the fly.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1179-1184.</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Vogel, D., and </w:t>
      </w:r>
      <w:proofErr w:type="spellStart"/>
      <w:r w:rsidRPr="005A4C8C">
        <w:rPr>
          <w:sz w:val="24"/>
          <w:szCs w:val="24"/>
        </w:rPr>
        <w:t>Balakrishnan</w:t>
      </w:r>
      <w:proofErr w:type="spellEnd"/>
      <w:r w:rsidRPr="005A4C8C">
        <w:rPr>
          <w:sz w:val="24"/>
          <w:szCs w:val="24"/>
        </w:rPr>
        <w:t xml:space="preserve">, R., Distant freehand pointing and clicking on very large, high resolution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(2005), 33-42.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and </w:t>
      </w:r>
      <w:proofErr w:type="spellStart"/>
      <w:r w:rsidRPr="005A4C8C">
        <w:rPr>
          <w:sz w:val="24"/>
          <w:szCs w:val="24"/>
        </w:rPr>
        <w:t>Kristensson</w:t>
      </w:r>
      <w:proofErr w:type="spellEnd"/>
      <w:r w:rsidRPr="005A4C8C">
        <w:rPr>
          <w:sz w:val="24"/>
          <w:szCs w:val="24"/>
        </w:rPr>
        <w:t xml:space="preserve">, P.O., The word-gesture keyboard: reimagining keyboard interaction. </w:t>
      </w:r>
      <w:proofErr w:type="spellStart"/>
      <w:r w:rsidRPr="005A4C8C">
        <w:rPr>
          <w:i/>
          <w:iCs/>
          <w:sz w:val="24"/>
          <w:szCs w:val="24"/>
        </w:rPr>
        <w:t>Commun</w:t>
      </w:r>
      <w:proofErr w:type="spellEnd"/>
      <w:r w:rsidRPr="005A4C8C">
        <w:rPr>
          <w:sz w:val="24"/>
          <w:szCs w:val="24"/>
        </w:rPr>
        <w:t xml:space="preserve">. </w:t>
      </w:r>
      <w:r w:rsidRPr="005A4C8C">
        <w:rPr>
          <w:i/>
          <w:iCs/>
          <w:sz w:val="24"/>
          <w:szCs w:val="24"/>
        </w:rPr>
        <w:t>ACM 55</w:t>
      </w:r>
      <w:r w:rsidRPr="005A4C8C">
        <w:rPr>
          <w:sz w:val="24"/>
          <w:szCs w:val="24"/>
        </w:rPr>
        <w:t>, 9 (2012), 91-101.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w:t>
      </w:r>
      <w:proofErr w:type="spellStart"/>
      <w:r w:rsidRPr="005A4C8C">
        <w:rPr>
          <w:sz w:val="24"/>
          <w:szCs w:val="24"/>
        </w:rPr>
        <w:t>Kristensson</w:t>
      </w:r>
      <w:proofErr w:type="spellEnd"/>
      <w:r w:rsidRPr="005A4C8C">
        <w:rPr>
          <w:sz w:val="24"/>
          <w:szCs w:val="24"/>
        </w:rPr>
        <w:t xml:space="preserve">, P.O., Gong, P., Greiner, M., Peng, S.A., Liu, L.M., and </w:t>
      </w:r>
      <w:proofErr w:type="spellStart"/>
      <w:r w:rsidRPr="005A4C8C">
        <w:rPr>
          <w:sz w:val="24"/>
          <w:szCs w:val="24"/>
        </w:rPr>
        <w:t>Dunnigan</w:t>
      </w:r>
      <w:proofErr w:type="spellEnd"/>
      <w:r w:rsidRPr="005A4C8C">
        <w:rPr>
          <w:sz w:val="24"/>
          <w:szCs w:val="24"/>
        </w:rPr>
        <w:t xml:space="preserve">, A., </w:t>
      </w:r>
      <w:proofErr w:type="spellStart"/>
      <w:r w:rsidRPr="005A4C8C">
        <w:rPr>
          <w:sz w:val="24"/>
          <w:szCs w:val="24"/>
        </w:rPr>
        <w:t>Shapewriter</w:t>
      </w:r>
      <w:proofErr w:type="spellEnd"/>
      <w:r w:rsidRPr="005A4C8C">
        <w:rPr>
          <w:sz w:val="24"/>
          <w:szCs w:val="24"/>
        </w:rPr>
        <w:t xml:space="preserve"> on the </w:t>
      </w:r>
      <w:proofErr w:type="spellStart"/>
      <w:r w:rsidRPr="005A4C8C">
        <w:rPr>
          <w:sz w:val="24"/>
          <w:szCs w:val="24"/>
        </w:rPr>
        <w:t>iphone</w:t>
      </w:r>
      <w:proofErr w:type="spellEnd"/>
      <w:r w:rsidRPr="005A4C8C">
        <w:rPr>
          <w:sz w:val="24"/>
          <w:szCs w:val="24"/>
        </w:rPr>
        <w:t xml:space="preserve">: from the laboratory to the real world.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(2009), 2667-2670.</w:t>
      </w:r>
    </w:p>
    <w:p w:rsidR="003E7E48" w:rsidRPr="005A4C8C" w:rsidRDefault="00744DE4" w:rsidP="00744DE4">
      <w:pPr>
        <w:pageBreakBefore/>
        <w:widowControl w:val="0"/>
        <w:spacing w:after="0" w:line="240" w:lineRule="auto"/>
        <w:rPr>
          <w:sz w:val="24"/>
          <w:szCs w:val="24"/>
        </w:rPr>
      </w:pPr>
      <w:r w:rsidRPr="005A4C8C">
        <w:rPr>
          <w:b/>
          <w:caps/>
          <w:sz w:val="24"/>
          <w:szCs w:val="24"/>
        </w:rPr>
        <w:lastRenderedPageBreak/>
        <w:t>Appendices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tabs>
          <w:tab w:val="left" w:pos="9360"/>
        </w:tabs>
        <w:spacing w:after="0" w:line="240" w:lineRule="auto"/>
        <w:rPr>
          <w:sz w:val="24"/>
          <w:szCs w:val="24"/>
        </w:rPr>
      </w:pPr>
    </w:p>
    <w:p w:rsidR="003E7E48" w:rsidRPr="003452BE" w:rsidRDefault="00744DE4" w:rsidP="00744DE4">
      <w:pPr>
        <w:pageBreakBefore/>
        <w:widowControl w:val="0"/>
        <w:tabs>
          <w:tab w:val="left" w:pos="9360"/>
        </w:tabs>
        <w:spacing w:after="0" w:line="240" w:lineRule="auto"/>
        <w:rPr>
          <w:b/>
          <w:sz w:val="24"/>
          <w:szCs w:val="24"/>
        </w:rPr>
      </w:pPr>
      <w:r w:rsidRPr="003452BE">
        <w:rPr>
          <w:b/>
          <w:bCs/>
          <w:sz w:val="24"/>
          <w:szCs w:val="24"/>
        </w:rPr>
        <w:lastRenderedPageBreak/>
        <w:t xml:space="preserve">Appendix A:  </w:t>
      </w:r>
      <w:r w:rsidR="003452BE" w:rsidRPr="003452BE">
        <w:rPr>
          <w:b/>
          <w:sz w:val="24"/>
          <w:szCs w:val="24"/>
        </w:rPr>
        <w:t>BU Enrollment Press Release.pdf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bookmarkStart w:id="826" w:name="__DdeLink__1390_1959721934"/>
      <w:bookmarkEnd w:id="826"/>
      <w:r w:rsidRPr="005A4C8C">
        <w:rPr>
          <w:sz w:val="24"/>
          <w:szCs w:val="24"/>
        </w:rPr>
        <w:t>The latest press release from Baylor University indicates that the total enrollment for 2014 was 16,263 students.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Baylor University.</w:t>
      </w:r>
      <w:proofErr w:type="gramEnd"/>
      <w:r w:rsidRPr="005A4C8C">
        <w:rPr>
          <w:sz w:val="24"/>
          <w:szCs w:val="24"/>
        </w:rPr>
        <w:t xml:space="preserve"> </w:t>
      </w:r>
      <w:proofErr w:type="gramStart"/>
      <w:r w:rsidRPr="005A4C8C">
        <w:rPr>
          <w:sz w:val="24"/>
          <w:szCs w:val="24"/>
        </w:rPr>
        <w:t>(2014). Baylor Achieves Numerous Milestones in Fall Enrollment, Diversity, Across-the-Board Retention [Press release].</w:t>
      </w:r>
      <w:proofErr w:type="gramEnd"/>
      <w:r w:rsidRPr="005A4C8C">
        <w:rPr>
          <w:sz w:val="24"/>
          <w:szCs w:val="24"/>
        </w:rPr>
        <w:t xml:space="preserve"> Retrieved from </w:t>
      </w:r>
      <w:hyperlink r:id="rId10">
        <w:r w:rsidRPr="005A4C8C">
          <w:rPr>
            <w:rStyle w:val="InternetLink"/>
            <w:sz w:val="24"/>
            <w:szCs w:val="24"/>
          </w:rPr>
          <w:t>http://www.baylor.edu/mediacommunications/news.php?action=story&amp;story=146520</w:t>
        </w:r>
      </w:hyperlink>
    </w:p>
    <w:p w:rsidR="003E7E48" w:rsidRPr="005A4C8C" w:rsidRDefault="00A94C29" w:rsidP="00744DE4">
      <w:pPr>
        <w:widowControl w:val="0"/>
        <w:tabs>
          <w:tab w:val="left" w:pos="10440"/>
        </w:tabs>
        <w:spacing w:after="0" w:line="240" w:lineRule="auto"/>
        <w:ind w:left="360"/>
        <w:rPr>
          <w:sz w:val="24"/>
          <w:szCs w:val="24"/>
        </w:rPr>
      </w:pPr>
      <w:r w:rsidRPr="005A4C8C">
        <w:rPr>
          <w:noProof/>
          <w:sz w:val="24"/>
          <w:szCs w:val="24"/>
          <w:lang w:eastAsia="en-US"/>
        </w:rPr>
        <w:lastRenderedPageBreak/>
        <w:drawing>
          <wp:inline distT="0" distB="0" distL="0" distR="0" wp14:anchorId="1239F301" wp14:editId="542C3285">
            <wp:extent cx="5934075" cy="7686675"/>
            <wp:effectExtent l="0" t="0" r="0" b="0"/>
            <wp:docPr id="1" name="Picture 1" descr="C:\Users\Feather\Desktop\BU Enrollment Press Release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ather\Desktop\BU Enrollment Press Release_Page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5A4C8C" w:rsidP="00744DE4">
      <w:pPr>
        <w:widowControl w:val="0"/>
        <w:tabs>
          <w:tab w:val="left" w:pos="9360"/>
        </w:tabs>
        <w:spacing w:after="0" w:line="240" w:lineRule="auto"/>
        <w:rPr>
          <w:sz w:val="24"/>
          <w:szCs w:val="24"/>
        </w:rPr>
      </w:pPr>
      <w:r w:rsidRPr="005A4C8C">
        <w:rPr>
          <w:noProof/>
          <w:sz w:val="24"/>
          <w:szCs w:val="24"/>
          <w:lang w:eastAsia="en-US"/>
        </w:rPr>
        <w:lastRenderedPageBreak/>
        <w:drawing>
          <wp:inline distT="0" distB="0" distL="0" distR="0" wp14:anchorId="5D3D565B" wp14:editId="1526BAC0">
            <wp:extent cx="5934075" cy="7686675"/>
            <wp:effectExtent l="0" t="0" r="0" b="0"/>
            <wp:docPr id="2" name="Picture 2" descr="C:\Users\Feather\Desktop\BU Enrollment Press Release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ather\Desktop\BU Enrollment Press Release_Page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Pr="005A4C8C">
        <w:rPr>
          <w:noProof/>
          <w:sz w:val="24"/>
          <w:szCs w:val="24"/>
          <w:lang w:eastAsia="en-US"/>
        </w:rPr>
        <w:lastRenderedPageBreak/>
        <w:drawing>
          <wp:inline distT="0" distB="0" distL="0" distR="0" wp14:anchorId="09D71B7D" wp14:editId="1C4645AE">
            <wp:extent cx="5934075" cy="7686675"/>
            <wp:effectExtent l="0" t="0" r="0" b="0"/>
            <wp:docPr id="3" name="Picture 3" descr="C:\Users\Feather\Desktop\BU Enrollment Press Release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ather\Desktop\BU Enrollment Press Release_Page_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9" name="Picture 9" descr="C:\Users\Feather\Desktop\BU Enrollment Press Release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ather\Desktop\BU Enrollment Press Release_Page_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0" name="Picture 10" descr="C:\Users\Feather\Desktop\BU Enrollment Press Release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ather\Desktop\BU Enrollment Press Release_Page_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B:  benoit_ResearchPoster.pptx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This is the flier/poster that will be handed out or placed to help with recruitment for this study. The recruitment poster was submitted alongside the protocol and can be found with other submitted materials.</w:t>
      </w:r>
    </w:p>
    <w:p w:rsidR="003E7E48" w:rsidRPr="005A4C8C" w:rsidRDefault="003E7E48" w:rsidP="005A4C8C">
      <w:pPr>
        <w:widowControl w:val="0"/>
        <w:tabs>
          <w:tab w:val="left" w:pos="10440"/>
        </w:tabs>
        <w:spacing w:after="0" w:line="240" w:lineRule="auto"/>
        <w:rPr>
          <w:sz w:val="24"/>
          <w:szCs w:val="24"/>
        </w:rPr>
      </w:pPr>
    </w:p>
    <w:p w:rsidR="003E7E48" w:rsidRPr="005A4C8C" w:rsidRDefault="00093035" w:rsidP="005A4C8C">
      <w:pPr>
        <w:widowControl w:val="0"/>
        <w:tabs>
          <w:tab w:val="left" w:pos="9360"/>
        </w:tabs>
        <w:spacing w:after="0" w:line="240" w:lineRule="auto"/>
        <w:jc w:val="center"/>
        <w:rPr>
          <w:sz w:val="24"/>
          <w:szCs w:val="24"/>
        </w:rPr>
      </w:pPr>
      <w:r w:rsidRPr="00093035">
        <w:rPr>
          <w:sz w:val="24"/>
          <w:szCs w:val="24"/>
        </w:rPr>
        <w:drawing>
          <wp:inline distT="0" distB="0" distL="0" distR="0" wp14:anchorId="36C333A1" wp14:editId="79A06959">
            <wp:extent cx="5029902" cy="3886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29902" cy="3886743"/>
                    </a:xfrm>
                    <a:prstGeom prst="rect">
                      <a:avLst/>
                    </a:prstGeom>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C:  benoit_ConsentForm.docx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Consent form that all subjects must read and sign in order to participate in this study. The consent form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744DE4">
      <w:pPr>
        <w:widowControl w:val="0"/>
        <w:tabs>
          <w:tab w:val="left" w:pos="9360"/>
        </w:tabs>
        <w:spacing w:after="0" w:line="240" w:lineRule="auto"/>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05.25pt">
            <v:imagedata r:id="rId17" o:title="benoit_ConsentForm_final-page-001"/>
          </v:shape>
        </w:pict>
      </w:r>
      <w:r>
        <w:rPr>
          <w:sz w:val="24"/>
          <w:szCs w:val="24"/>
        </w:rPr>
        <w:lastRenderedPageBreak/>
        <w:pict>
          <v:shape id="_x0000_i1026" type="#_x0000_t75" style="width:467.25pt;height:605.25pt">
            <v:imagedata r:id="rId18" o:title="benoit_ConsentForm_final-page-002"/>
          </v:shape>
        </w:pict>
      </w:r>
      <w:r>
        <w:rPr>
          <w:sz w:val="24"/>
          <w:szCs w:val="24"/>
        </w:rPr>
        <w:lastRenderedPageBreak/>
        <w:pict>
          <v:shape id="_x0000_i1027" type="#_x0000_t75" style="width:467.25pt;height:605.25pt">
            <v:imagedata r:id="rId19" o:title="benoit_ConsentForm_final-page-003"/>
          </v:shape>
        </w:pict>
      </w:r>
      <w:r>
        <w:rPr>
          <w:sz w:val="24"/>
          <w:szCs w:val="24"/>
        </w:rPr>
        <w:lastRenderedPageBreak/>
        <w:pict>
          <v:shape id="_x0000_i1028" type="#_x0000_t75" style="width:467.25pt;height:605.25pt">
            <v:imagedata r:id="rId20" o:title="benoit_ConsentForm_final-page-004"/>
          </v:shape>
        </w:pict>
      </w:r>
      <w:r>
        <w:rPr>
          <w:sz w:val="24"/>
          <w:szCs w:val="24"/>
        </w:rPr>
        <w:lastRenderedPageBreak/>
        <w:pict>
          <v:shape id="_x0000_i1029" type="#_x0000_t75" style="width:467.25pt;height:605.25pt">
            <v:imagedata r:id="rId21" o:title="benoit_ConsentForm_final-page-005"/>
          </v:shape>
        </w:pict>
      </w:r>
      <w:r>
        <w:rPr>
          <w:sz w:val="24"/>
          <w:szCs w:val="24"/>
        </w:rPr>
        <w:lastRenderedPageBreak/>
        <w:pict>
          <v:shape id="_x0000_i1030" type="#_x0000_t75" style="width:467.25pt;height:605.25pt">
            <v:imagedata r:id="rId22" o:title="benoit_ConsentForm_final-page-006"/>
          </v:shape>
        </w:pict>
      </w:r>
      <w:r>
        <w:rPr>
          <w:sz w:val="24"/>
          <w:szCs w:val="24"/>
        </w:rPr>
        <w:lastRenderedPageBreak/>
        <w:pict>
          <v:shape id="_x0000_i1031" type="#_x0000_t75" style="width:467.25pt;height:605.25pt">
            <v:imagedata r:id="rId23" o:title="benoit_ConsentForm_final-page-007"/>
          </v:shape>
        </w:pict>
      </w:r>
      <w:r>
        <w:rPr>
          <w:sz w:val="24"/>
          <w:szCs w:val="24"/>
        </w:rPr>
        <w:lastRenderedPageBreak/>
        <w:pict>
          <v:shape id="_x0000_i1032" type="#_x0000_t75" style="width:467.25pt;height:605.25pt">
            <v:imagedata r:id="rId24" o:title="benoit_ConsentForm_final-page-008"/>
          </v:shape>
        </w:pict>
      </w:r>
      <w:r>
        <w:rPr>
          <w:sz w:val="24"/>
          <w:szCs w:val="24"/>
        </w:rPr>
        <w:lastRenderedPageBreak/>
        <w:pict>
          <v:shape id="_x0000_i1033" type="#_x0000_t75" style="width:467.25pt;height:605.25pt">
            <v:imagedata r:id="rId25" o:title="benoit_ConsentForm_final-page-009"/>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D:  benoit_Ele</w:t>
      </w:r>
      <w:r w:rsidR="003452BE">
        <w:rPr>
          <w:b/>
          <w:bCs/>
          <w:sz w:val="24"/>
          <w:szCs w:val="24"/>
        </w:rPr>
        <w:t>ctronicKeyboardSurveyExample.pdf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 xml:space="preserve">Example of the short survey the subject will have to fill out after using each input method. These surveys use the Likert scale regarding discomfort experienced, difficulty using the device, and fatigue experienced for that particular input method. This document contains an example of the </w:t>
      </w:r>
      <w:del w:id="827" w:author="Garrett" w:date="2015-08-31T22:22:00Z">
        <w:r w:rsidRPr="005A4C8C" w:rsidDel="00B42464">
          <w:rPr>
            <w:sz w:val="24"/>
            <w:szCs w:val="24"/>
          </w:rPr>
          <w:delText>controller-based</w:delText>
        </w:r>
      </w:del>
      <w:ins w:id="828" w:author="Garrett" w:date="2015-08-31T22:23:00Z">
        <w:r w:rsidR="00B42464">
          <w:rPr>
            <w:sz w:val="24"/>
            <w:szCs w:val="24"/>
          </w:rPr>
          <w:t xml:space="preserve">Leap Motion, dynamic </w:t>
        </w:r>
      </w:ins>
      <w:del w:id="829" w:author="Garrett" w:date="2015-08-31T22:23:00Z">
        <w:r w:rsidRPr="005A4C8C" w:rsidDel="00B42464">
          <w:rPr>
            <w:sz w:val="24"/>
            <w:szCs w:val="24"/>
          </w:rPr>
          <w:delText xml:space="preserve"> </w:delText>
        </w:r>
      </w:del>
      <w:r w:rsidRPr="005A4C8C">
        <w:rPr>
          <w:sz w:val="24"/>
          <w:szCs w:val="24"/>
        </w:rPr>
        <w:t>keyboard survey. The surveys will all be the same but will have the appropriate keyboard name listed instead. The surveys are submitted and recorded electronically by the software. The example keyboard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3A7CE3">
      <w:pPr>
        <w:widowControl w:val="0"/>
        <w:tabs>
          <w:tab w:val="left" w:pos="9360"/>
        </w:tabs>
        <w:spacing w:after="0" w:line="240" w:lineRule="auto"/>
        <w:jc w:val="center"/>
        <w:rPr>
          <w:sz w:val="24"/>
          <w:szCs w:val="24"/>
        </w:rPr>
      </w:pPr>
      <w:r>
        <w:rPr>
          <w:sz w:val="24"/>
          <w:szCs w:val="24"/>
        </w:rPr>
        <w:pict>
          <v:shape id="_x0000_i1034" type="#_x0000_t75" style="width:467.25pt;height:316.5pt">
            <v:imagedata r:id="rId26" o:title="benoit_ElectronicKeyboardSurveyExample"/>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 xml:space="preserve">Appendix E: </w:t>
      </w:r>
      <w:r w:rsidR="003452BE">
        <w:rPr>
          <w:b/>
          <w:bCs/>
          <w:sz w:val="24"/>
          <w:szCs w:val="24"/>
        </w:rPr>
        <w:t xml:space="preserve"> benoit_ElectronicExitSurvey.pdf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exit survey at the very end of the study visit. This exit survey consists of questions about the person and their experiences and a ranking system for the different input methods. The survey is submitted and recorded electronically by the software. The exit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744DE4">
      <w:pPr>
        <w:widowControl w:val="0"/>
        <w:tabs>
          <w:tab w:val="left" w:pos="9360"/>
        </w:tabs>
        <w:spacing w:after="0" w:line="240" w:lineRule="auto"/>
        <w:rPr>
          <w:sz w:val="24"/>
          <w:szCs w:val="24"/>
        </w:rPr>
      </w:pPr>
      <w:r>
        <w:rPr>
          <w:sz w:val="24"/>
          <w:szCs w:val="24"/>
        </w:rPr>
        <w:lastRenderedPageBreak/>
        <w:pict>
          <v:shape id="_x0000_i1035" type="#_x0000_t75" style="width:467.25pt;height:605.25pt">
            <v:imagedata r:id="rId27" o:title="benoit_ElectronicExitSurvey-page-001"/>
          </v:shape>
        </w:pict>
      </w:r>
      <w:r>
        <w:rPr>
          <w:sz w:val="24"/>
          <w:szCs w:val="24"/>
        </w:rPr>
        <w:lastRenderedPageBreak/>
        <w:pict>
          <v:shape id="_x0000_i1036" type="#_x0000_t75" style="width:467.25pt;height:605.25pt">
            <v:imagedata r:id="rId28" o:title="benoit_ElectronicExitSurvey-page-002"/>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F:  benoit_DataCollectionSheet (</w:t>
      </w:r>
      <w:r w:rsidR="003452BE">
        <w:rPr>
          <w:b/>
          <w:bCs/>
          <w:sz w:val="24"/>
          <w:szCs w:val="24"/>
        </w:rPr>
        <w:t>Pilot).pdf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data collection sheets that are generated by the software. The data collection sheets were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744DE4">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26" name="Picture 26" descr="C:\Users\Feather\Desktop\benoit_DataCollectionSeet (Pilot)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eather\Desktop\benoit_DataCollectionSeet (Pilot)_Page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7" name="Picture 27" descr="C:\Users\Feather\Desktop\benoit_DataCollectionSeet (Pilot)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eather\Desktop\benoit_DataCollectionSeet (Pilot)_Page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8" name="Picture 28" descr="C:\Users\Feather\Desktop\benoit_DataCollectionSeet (Pilot)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eather\Desktop\benoit_DataCollectionSeet (Pilot)_Page_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9" name="Picture 29" descr="C:\Users\Feather\Desktop\benoit_DataCollectionSeet (Pilot)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eather\Desktop\benoit_DataCollectionSeet (Pilot)_Page_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0" name="Picture 30" descr="C:\Users\Feather\Desktop\benoit_DataCollectionSeet (Pilot)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eather\Desktop\benoit_DataCollectionSeet (Pilot)_Page_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1" name="Picture 31" descr="C:\Users\Feather\Desktop\benoit_DataCollectionSeet (Pilot)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eather\Desktop\benoit_DataCollectionSeet (Pilot)_Page_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2" name="Picture 32" descr="C:\Users\Feather\Desktop\benoit_DataCollectionSeet (Pilot)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eather\Desktop\benoit_DataCollectionSeet (Pilot)_Page_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3E7E48" w:rsidP="00744DE4">
      <w:pPr>
        <w:widowControl w:val="0"/>
        <w:tabs>
          <w:tab w:val="left" w:pos="9360"/>
        </w:tabs>
        <w:spacing w:after="0" w:line="240" w:lineRule="auto"/>
        <w:rPr>
          <w:sz w:val="24"/>
          <w:szCs w:val="24"/>
        </w:rPr>
      </w:pP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G:  be</w:t>
      </w:r>
      <w:r w:rsidR="003452BE">
        <w:rPr>
          <w:b/>
          <w:bCs/>
          <w:sz w:val="24"/>
          <w:szCs w:val="24"/>
        </w:rPr>
        <w:t>noit_SampleSizeCalculations.pdf</w:t>
      </w:r>
    </w:p>
    <w:p w:rsidR="003E7E48" w:rsidRPr="005A4C8C" w:rsidRDefault="003E7E48" w:rsidP="00744DE4">
      <w:pPr>
        <w:widowControl w:val="0"/>
        <w:tabs>
          <w:tab w:val="left" w:pos="10440"/>
        </w:tabs>
        <w:spacing w:after="0" w:line="240" w:lineRule="auto"/>
        <w:ind w:left="360"/>
        <w:rPr>
          <w:sz w:val="24"/>
          <w:szCs w:val="24"/>
        </w:rPr>
      </w:pPr>
    </w:p>
    <w:p w:rsidR="003E7E48" w:rsidRDefault="00744DE4" w:rsidP="003A7CE3">
      <w:pPr>
        <w:widowControl w:val="0"/>
        <w:tabs>
          <w:tab w:val="left" w:pos="10440"/>
        </w:tabs>
        <w:spacing w:after="0" w:line="240" w:lineRule="auto"/>
        <w:ind w:left="360"/>
        <w:rPr>
          <w:sz w:val="24"/>
          <w:szCs w:val="24"/>
        </w:rPr>
      </w:pPr>
      <w:r w:rsidRPr="005A4C8C">
        <w:rPr>
          <w:sz w:val="24"/>
          <w:szCs w:val="24"/>
        </w:rPr>
        <w:t>The sample size justification shows how the sample size was chosen and which variables and keyboard comparisons were used to calculate it. Some of the recorded variables were deemed not critical in answering the research objectives and were left out for this calculation (e.g., reaction times, number of touches that were simulated, Likert scales, rankings). The sample size justification was submitted alongside the protocol and can be found with other submitted materials.</w:t>
      </w:r>
    </w:p>
    <w:p w:rsidR="003A7CE3" w:rsidRDefault="003A7CE3" w:rsidP="003A7CE3">
      <w:pPr>
        <w:widowControl w:val="0"/>
        <w:tabs>
          <w:tab w:val="left" w:pos="10440"/>
        </w:tabs>
        <w:spacing w:after="0" w:line="240" w:lineRule="auto"/>
        <w:ind w:left="360"/>
        <w:rPr>
          <w:sz w:val="24"/>
          <w:szCs w:val="24"/>
        </w:rPr>
      </w:pPr>
    </w:p>
    <w:p w:rsidR="003A7CE3" w:rsidRPr="005A4C8C" w:rsidRDefault="003A7CE3" w:rsidP="003A7CE3">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57" name="Picture 57" descr="C:\Users\Feather\Desktop\benoit_SampleSizeCalculations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eather\Desktop\benoit_SampleSizeCalculations_Page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8" name="Picture 58" descr="C:\Users\Feather\Desktop\benoit_SampleSizeCalculations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Feather\Desktop\benoit_SampleSizeCalculations_Page_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9" name="Picture 59" descr="C:\Users\Feather\Desktop\benoit_SampleSizeCalculations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Feather\Desktop\benoit_SampleSizeCalculations_Page_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0" name="Picture 60" descr="C:\Users\Feather\Desktop\benoit_SampleSizeCalculations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Feather\Desktop\benoit_SampleSizeCalculations_Page_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1" name="Picture 61" descr="C:\Users\Feather\Desktop\benoit_SampleSizeCalculations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Feather\Desktop\benoit_SampleSizeCalculations_Page_0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2" name="Picture 62" descr="C:\Users\Feather\Desktop\benoit_SampleSizeCalculations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Feather\Desktop\benoit_SampleSizeCalculations_Page_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3" name="Picture 63" descr="C:\Users\Feather\Desktop\benoit_SampleSizeCalculations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Feather\Desktop\benoit_SampleSizeCalculations_Page_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4" name="Picture 64" descr="C:\Users\Feather\Desktop\benoit_SampleSizeCalculations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Feather\Desktop\benoit_SampleSizeCalculations_Page_0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5" name="Picture 65" descr="C:\Users\Feather\Desktop\benoit_SampleSizeCalculations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Feather\Desktop\benoit_SampleSizeCalculations_Page_0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6" name="Picture 66" descr="C:\Users\Feather\Desktop\benoit_SampleSizeCalculations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eather\Desktop\benoit_SampleSizeCalculations_Page_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7" name="Picture 67" descr="C:\Users\Feather\Desktop\benoit_SampleSizeCalculations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eather\Desktop\benoit_SampleSizeCalculations_Page_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8" name="Picture 68" descr="C:\Users\Feather\Desktop\benoit_SampleSizeCalculations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Feather\Desktop\benoit_SampleSizeCalculations_Page_1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9" name="Picture 69" descr="C:\Users\Feather\Desktop\benoit_SampleSizeCalculations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eather\Desktop\benoit_SampleSizeCalculations_Page_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0" name="Picture 70" descr="C:\Users\Feather\Desktop\benoit_SampleSizeCalculations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eather\Desktop\benoit_SampleSizeCalculations_Page_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1" name="Picture 71" descr="C:\Users\Feather\Desktop\benoit_SampleSizeCalculations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Feather\Desktop\benoit_SampleSizeCalculations_Page_1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2" name="Picture 72" descr="C:\Users\Feather\Desktop\benoit_SampleSizeCalculations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eather\Desktop\benoit_SampleSizeCalculations_Page_1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3" name="Picture 73" descr="C:\Users\Feather\Desktop\benoit_SampleSizeCalculations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eather\Desktop\benoit_SampleSizeCalculations_Page_1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4" name="Picture 74" descr="C:\Users\Feather\Desktop\benoit_SampleSizeCalculations_Pag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eather\Desktop\benoit_SampleSizeCalculations_Page_1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5" name="Picture 75" descr="C:\Users\Feather\Desktop\benoit_SampleSizeCalculations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Feather\Desktop\benoit_SampleSizeCalculations_Page_1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6" name="Picture 76" descr="C:\Users\Feather\Desktop\benoit_SampleSizeCalculations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Feather\Desktop\benoit_SampleSizeCalculations_Page_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7" name="Picture 77" descr="C:\Users\Feather\Desktop\benoit_SampleSizeCalculations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eather\Desktop\benoit_SampleSizeCalculations_Page_2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8" name="Picture 78" descr="C:\Users\Feather\Desktop\benoit_SampleSizeCalculations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eather\Desktop\benoit_SampleSizeCalculations_Page_2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9" name="Picture 79" descr="C:\Users\Feather\Desktop\benoit_SampleSizeCalculations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eather\Desktop\benoit_SampleSizeCalculations_Page_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80" name="Picture 80" descr="C:\Users\Feather\Desktop\benoit_SampleSizeCalculations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eather\Desktop\benoit_SampleSizeCalculations_Page_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1" name="Picture 81" descr="C:\Users\Feather\Desktop\benoit_SampleSizeCalculations_Page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eather\Desktop\benoit_SampleSizeCalculations_Page_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2" name="Picture 82" descr="C:\Users\Feather\Desktop\benoit_SampleSizeCalculations_Page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Feather\Desktop\benoit_SampleSizeCalculations_Page_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3" name="Picture 83" descr="C:\Users\Feather\Desktop\benoit_SampleSizeCalculations_Pag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eather\Desktop\benoit_SampleSizeCalculations_Page_2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4" name="Picture 84" descr="C:\Users\Feather\Desktop\benoit_SampleSizeCalculations_Page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Feather\Desktop\benoit_SampleSizeCalculations_Page_2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5" name="Picture 85" descr="C:\Users\Feather\Desktop\benoit_SampleSizeCalculations_Page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Feather\Desktop\benoit_SampleSizeCalculations_Page_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6" name="Picture 86" descr="C:\Users\Feather\Desktop\benoit_SampleSizeCalculations_Page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Feather\Desktop\benoit_SampleSizeCalculations_Page_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7" name="Picture 87" descr="C:\Users\Feather\Desktop\benoit_SampleSizeCalculations_Page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Feather\Desktop\benoit_SampleSizeCalculations_Page_3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sectPr w:rsidR="003A7CE3" w:rsidRPr="005A4C8C">
      <w:headerReference w:type="default" r:id="rId67"/>
      <w:footerReference w:type="default" r:id="rId68"/>
      <w:pgSz w:w="12240" w:h="15840"/>
      <w:pgMar w:top="1440" w:right="1440" w:bottom="1440" w:left="1440" w:header="720" w:footer="720" w:gutter="0"/>
      <w:cols w:space="720"/>
      <w:formProt w:val="0"/>
      <w:docGrid w:linePitch="440" w:charSpace="4915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350F" w:rsidRDefault="0076350F">
      <w:pPr>
        <w:spacing w:after="0" w:line="240" w:lineRule="auto"/>
      </w:pPr>
      <w:r>
        <w:separator/>
      </w:r>
    </w:p>
  </w:endnote>
  <w:endnote w:type="continuationSeparator" w:id="0">
    <w:p w:rsidR="0076350F" w:rsidRDefault="00763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B42464">
    <w:pPr>
      <w:pStyle w:val="Footer"/>
    </w:pPr>
    <w:r>
      <w:t>Version: 7/1/2015</w:t>
    </w:r>
    <w:r>
      <w:tab/>
    </w:r>
    <w:r>
      <w:tab/>
      <w:t xml:space="preserve">Page </w:t>
    </w:r>
    <w:r>
      <w:fldChar w:fldCharType="begin"/>
    </w:r>
    <w:r>
      <w:instrText>PAGE</w:instrText>
    </w:r>
    <w:r>
      <w:fldChar w:fldCharType="separate"/>
    </w:r>
    <w:r w:rsidR="00CA5AFA">
      <w:rPr>
        <w:noProof/>
      </w:rPr>
      <w:t>2</w:t>
    </w:r>
    <w:r>
      <w:fldChar w:fldCharType="end"/>
    </w:r>
    <w:r>
      <w:t xml:space="preserve"> of </w:t>
    </w:r>
    <w:r>
      <w:fldChar w:fldCharType="begin"/>
    </w:r>
    <w:r>
      <w:instrText>NUMPAGES</w:instrText>
    </w:r>
    <w:r>
      <w:fldChar w:fldCharType="separate"/>
    </w:r>
    <w:r w:rsidR="00CA5AFA">
      <w:rPr>
        <w:noProof/>
      </w:rPr>
      <w:t>77</w:t>
    </w:r>
    <w:r>
      <w:fldChar w:fldCharType="end"/>
    </w:r>
  </w:p>
  <w:p w:rsidR="00B42464" w:rsidRDefault="00B42464">
    <w:pPr>
      <w:pStyle w:val="Footer"/>
      <w:tabs>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350F" w:rsidRDefault="0076350F">
      <w:pPr>
        <w:spacing w:after="0" w:line="240" w:lineRule="auto"/>
      </w:pPr>
      <w:r>
        <w:separator/>
      </w:r>
    </w:p>
  </w:footnote>
  <w:footnote w:type="continuationSeparator" w:id="0">
    <w:p w:rsidR="0076350F" w:rsidRDefault="007635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B4246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C2DED"/>
    <w:multiLevelType w:val="multilevel"/>
    <w:tmpl w:val="2312D0E0"/>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color w:val="00000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color w:val="000000"/>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33CD6C40"/>
    <w:multiLevelType w:val="multilevel"/>
    <w:tmpl w:val="1E8405AE"/>
    <w:lvl w:ilvl="0">
      <w:start w:val="1"/>
      <w:numFmt w:val="decimal"/>
      <w:lvlText w:val="%1.0"/>
      <w:lvlJc w:val="left"/>
      <w:pPr>
        <w:ind w:left="720" w:hanging="720"/>
      </w:pPr>
    </w:lvl>
    <w:lvl w:ilvl="1">
      <w:start w:val="1"/>
      <w:numFmt w:val="decimal"/>
      <w:lvlText w:val="%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nsid w:val="41EA68CD"/>
    <w:multiLevelType w:val="singleLevel"/>
    <w:tmpl w:val="C298F376"/>
    <w:lvl w:ilvl="0">
      <w:start w:val="1"/>
      <w:numFmt w:val="bullet"/>
      <w:lvlText w:val=""/>
      <w:lvlJc w:val="left"/>
      <w:pPr>
        <w:tabs>
          <w:tab w:val="num" w:pos="360"/>
        </w:tabs>
        <w:ind w:left="360" w:hanging="360"/>
      </w:pPr>
      <w:rPr>
        <w:rFonts w:ascii="Symbol" w:hAnsi="Symbol" w:hint="default"/>
        <w:b w:val="0"/>
        <w:i w:val="0"/>
        <w:sz w:val="22"/>
      </w:rPr>
    </w:lvl>
  </w:abstractNum>
  <w:abstractNum w:abstractNumId="3">
    <w:nsid w:val="4D823A89"/>
    <w:multiLevelType w:val="multilevel"/>
    <w:tmpl w:val="D564E16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0062295"/>
    <w:multiLevelType w:val="multilevel"/>
    <w:tmpl w:val="D5E083F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nsid w:val="6F4F7D56"/>
    <w:multiLevelType w:val="multilevel"/>
    <w:tmpl w:val="1F22D716"/>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E7E48"/>
    <w:rsid w:val="00093035"/>
    <w:rsid w:val="000C24F0"/>
    <w:rsid w:val="00165F14"/>
    <w:rsid w:val="00246C02"/>
    <w:rsid w:val="003452BE"/>
    <w:rsid w:val="003A7CE3"/>
    <w:rsid w:val="003C53DD"/>
    <w:rsid w:val="003E7E48"/>
    <w:rsid w:val="004549DA"/>
    <w:rsid w:val="00513A6F"/>
    <w:rsid w:val="00536D6E"/>
    <w:rsid w:val="005922E3"/>
    <w:rsid w:val="005A4C8C"/>
    <w:rsid w:val="0071124F"/>
    <w:rsid w:val="00734AFD"/>
    <w:rsid w:val="00744DE4"/>
    <w:rsid w:val="0076350F"/>
    <w:rsid w:val="007D6608"/>
    <w:rsid w:val="00865E55"/>
    <w:rsid w:val="00A94C29"/>
    <w:rsid w:val="00AC4408"/>
    <w:rsid w:val="00AC7C78"/>
    <w:rsid w:val="00B42464"/>
    <w:rsid w:val="00BC6B2C"/>
    <w:rsid w:val="00C14C84"/>
    <w:rsid w:val="00C53079"/>
    <w:rsid w:val="00C56127"/>
    <w:rsid w:val="00C66DD8"/>
    <w:rsid w:val="00C75C68"/>
    <w:rsid w:val="00C853D1"/>
    <w:rsid w:val="00CA5AFA"/>
    <w:rsid w:val="00DB75FF"/>
    <w:rsid w:val="00DF67EC"/>
    <w:rsid w:val="00E936A3"/>
    <w:rsid w:val="00F03421"/>
    <w:rsid w:val="00F21FC8"/>
    <w:rsid w:val="00FA2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rFonts w:ascii="Times New Roman" w:eastAsia="Times New Roman" w:hAnsi="Times New Roman" w:cs="Times New Roman"/>
      <w:color w:val="00000A"/>
      <w:sz w:val="20"/>
      <w:szCs w:val="20"/>
      <w:lang w:eastAsia="zh-CN"/>
    </w:rPr>
  </w:style>
  <w:style w:type="paragraph" w:styleId="Heading1">
    <w:name w:val="heading 1"/>
    <w:basedOn w:val="Normal"/>
    <w:next w:val="Textbody"/>
    <w:pPr>
      <w:keepNext/>
      <w:widowControl w:val="0"/>
      <w:numPr>
        <w:numId w:val="1"/>
      </w:numPr>
      <w:tabs>
        <w:tab w:val="left" w:pos="4320"/>
      </w:tabs>
      <w:outlineLvl w:val="0"/>
    </w:pPr>
    <w:rPr>
      <w:sz w:val="24"/>
    </w:rPr>
  </w:style>
  <w:style w:type="paragraph" w:styleId="Heading2">
    <w:name w:val="heading 2"/>
    <w:basedOn w:val="Normal"/>
    <w:next w:val="Textbody"/>
    <w:pPr>
      <w:keepNext/>
      <w:numPr>
        <w:ilvl w:val="1"/>
        <w:numId w:val="1"/>
      </w:numPr>
      <w:jc w:val="center"/>
      <w:outlineLvl w:val="1"/>
    </w:pPr>
    <w:rPr>
      <w:b/>
      <w:sz w:val="28"/>
    </w:rPr>
  </w:style>
  <w:style w:type="paragraph" w:styleId="Heading3">
    <w:name w:val="heading 3"/>
    <w:basedOn w:val="Normal"/>
    <w:next w:val="Textbody"/>
    <w:pPr>
      <w:keepNext/>
      <w:widowControl w:val="0"/>
      <w:numPr>
        <w:ilvl w:val="2"/>
        <w:numId w:val="1"/>
      </w:numPr>
      <w:jc w:val="center"/>
      <w:outlineLvl w:val="2"/>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Symbol" w:hAnsi="Symbol" w:cs="Symbol"/>
    </w:rPr>
  </w:style>
  <w:style w:type="character" w:customStyle="1" w:styleId="WW8Num4z0">
    <w:name w:val="WW8Num4z0"/>
    <w:rPr>
      <w:rFonts w:ascii="Symbol" w:hAnsi="Symbol" w:cs="Symbol"/>
      <w:b w:val="0"/>
      <w:i w:val="0"/>
      <w:sz w:val="22"/>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Courier New" w:hAnsi="Courier New" w:cs="Courier New"/>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Courier New" w:hAnsi="Courier New" w:cs="Courier New"/>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Courier New" w:hAnsi="Courier New" w:cs="Courier New"/>
    </w:rPr>
  </w:style>
  <w:style w:type="character" w:customStyle="1" w:styleId="WW8Num8z0">
    <w:name w:val="WW8Num8z0"/>
    <w:rPr>
      <w:rFonts w:ascii="Symbol" w:hAnsi="Symbol" w:cs="Symbol"/>
      <w:b w:val="0"/>
      <w:i w:val="0"/>
      <w:sz w:val="22"/>
    </w:rPr>
  </w:style>
  <w:style w:type="character" w:customStyle="1" w:styleId="WW8Num10z0">
    <w:name w:val="WW8Num10z0"/>
    <w:rPr>
      <w:rFonts w:ascii="Symbol" w:hAnsi="Symbol" w:cs="Symbol"/>
    </w:rPr>
  </w:style>
  <w:style w:type="character" w:customStyle="1" w:styleId="WW8Num11z0">
    <w:name w:val="WW8Num11z0"/>
    <w:rPr>
      <w:rFonts w:ascii="Symbol" w:hAnsi="Symbol" w:cs="Symbol"/>
      <w:color w:val="000000"/>
    </w:rPr>
  </w:style>
  <w:style w:type="character" w:customStyle="1" w:styleId="WW8Num11z1">
    <w:name w:val="WW8Num11z1"/>
    <w:rPr>
      <w:rFonts w:ascii="Courier New" w:hAnsi="Courier New" w:cs="Arial"/>
    </w:rPr>
  </w:style>
  <w:style w:type="character" w:customStyle="1" w:styleId="WW8Num11z2">
    <w:name w:val="WW8Num11z2"/>
    <w:rPr>
      <w:rFonts w:ascii="Wingdings" w:hAnsi="Wingdings" w:cs="Wingding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1z0">
    <w:name w:val="WW8Num1z0"/>
    <w:rPr>
      <w:rFonts w:ascii="Symbol" w:hAnsi="Symbol" w:cs="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cs="Wingdings"/>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3">
    <w:name w:val="WW8Num5z3"/>
    <w:rPr>
      <w:rFonts w:ascii="Symbol" w:hAnsi="Symbol" w:cs="Symbol"/>
    </w:rPr>
  </w:style>
  <w:style w:type="character" w:customStyle="1" w:styleId="WW8Num6z3">
    <w:name w:val="WW8Num6z3"/>
    <w:rPr>
      <w:rFonts w:ascii="Symbol" w:hAnsi="Symbol" w:cs="Symbol"/>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Symbol" w:hAnsi="Symbol" w:cs="Symbol"/>
      <w:b w:val="0"/>
      <w:i w:val="0"/>
      <w:sz w:val="22"/>
    </w:rPr>
  </w:style>
  <w:style w:type="character" w:customStyle="1" w:styleId="WW8Num13z0">
    <w:name w:val="WW8Num13z0"/>
    <w:rPr>
      <w:b/>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b w:val="0"/>
      <w:i w:val="0"/>
      <w:sz w:val="24"/>
      <w:szCs w:val="24"/>
    </w:rPr>
  </w:style>
  <w:style w:type="character" w:customStyle="1" w:styleId="WW8Num16z0">
    <w:name w:val="WW8Num16z0"/>
    <w:rPr>
      <w:rFonts w:ascii="Courier New" w:hAnsi="Courier New" w:cs="Arial"/>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WW8Num17z0">
    <w:name w:val="WW8Num17z0"/>
    <w:rPr>
      <w:rFonts w:ascii="Symbol" w:hAnsi="Symbol" w:cs="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8z0">
    <w:name w:val="WW8Num18z0"/>
    <w:rPr>
      <w:rFonts w:ascii="Symbol" w:hAnsi="Symbol" w:cs="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0z0">
    <w:name w:val="WW8Num20z0"/>
    <w:rPr>
      <w:rFonts w:ascii="Symbol" w:hAnsi="Symbol" w:cs="Symbol"/>
      <w:b w:val="0"/>
      <w:i w:val="0"/>
      <w:sz w:val="22"/>
    </w:rPr>
  </w:style>
  <w:style w:type="character" w:customStyle="1" w:styleId="WW8Num21z0">
    <w:name w:val="WW8Num21z0"/>
    <w:rPr>
      <w:b/>
    </w:rPr>
  </w:style>
  <w:style w:type="character" w:customStyle="1" w:styleId="WW8Num22z0">
    <w:name w:val="WW8Num22z0"/>
    <w:rPr>
      <w:rFonts w:ascii="Symbol" w:hAnsi="Symbol" w:cs="Symbol"/>
      <w:b w:val="0"/>
      <w:i w:val="0"/>
      <w:sz w:val="22"/>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Symbol" w:hAnsi="Symbol" w:cs="Symbol"/>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7z0">
    <w:name w:val="WW8Num27z0"/>
    <w:rPr>
      <w:rFonts w:ascii="Symbol" w:hAnsi="Symbol" w:cs="Symbol"/>
      <w:b w:val="0"/>
      <w:i w:val="0"/>
      <w:sz w:val="22"/>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1z0">
    <w:name w:val="WW8Num31z0"/>
    <w:rPr>
      <w:rFonts w:ascii="Symbol" w:hAnsi="Symbol" w:cs="Symbol"/>
      <w:b w:val="0"/>
      <w:i w:val="0"/>
      <w:sz w:val="22"/>
    </w:rPr>
  </w:style>
  <w:style w:type="character" w:customStyle="1" w:styleId="WW8Num32z0">
    <w:name w:val="WW8Num32z0"/>
    <w:rPr>
      <w:rFonts w:ascii="Symbol" w:hAnsi="Symbol" w:cs="Symbol"/>
      <w:b w:val="0"/>
      <w:i w:val="0"/>
      <w:sz w:val="22"/>
    </w:rPr>
  </w:style>
  <w:style w:type="character" w:customStyle="1" w:styleId="WW8Num33z0">
    <w:name w:val="WW8Num33z0"/>
    <w:rPr>
      <w:rFonts w:ascii="Symbol" w:hAnsi="Symbol" w:cs="Symbol"/>
      <w:b w:val="0"/>
      <w:i w:val="0"/>
      <w:sz w:val="22"/>
    </w:rPr>
  </w:style>
  <w:style w:type="character" w:customStyle="1" w:styleId="WW8Num34z0">
    <w:name w:val="WW8Num34z0"/>
    <w:rPr>
      <w:rFonts w:ascii="Symbol" w:hAnsi="Symbol" w:cs="Symbol"/>
      <w:b w:val="0"/>
      <w:i w:val="0"/>
      <w:sz w:val="22"/>
    </w:rPr>
  </w:style>
  <w:style w:type="character" w:customStyle="1" w:styleId="WW8Num35z0">
    <w:name w:val="WW8Num35z0"/>
    <w:rPr>
      <w:rFonts w:ascii="Symbol" w:hAnsi="Symbol" w:cs="Symbol"/>
      <w:b w:val="0"/>
      <w:i w:val="0"/>
      <w:sz w:val="22"/>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9z0">
    <w:name w:val="WW8Num39z0"/>
    <w:rPr>
      <w:rFonts w:ascii="Symbol" w:hAnsi="Symbol" w:cs="Symbol"/>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40z0">
    <w:name w:val="WW8Num40z0"/>
    <w:rPr>
      <w:rFonts w:ascii="Symbol" w:hAnsi="Symbol" w:cs="Symbol"/>
      <w:b w:val="0"/>
      <w:i w:val="0"/>
      <w:sz w:val="22"/>
    </w:rPr>
  </w:style>
  <w:style w:type="character" w:customStyle="1" w:styleId="WW8Num41z0">
    <w:name w:val="WW8Num41z0"/>
    <w:rPr>
      <w:b/>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FootnoteCharacters">
    <w:name w:val="Footnote Characters"/>
    <w:basedOn w:val="DefaultParagraphFont"/>
  </w:style>
  <w:style w:type="character" w:customStyle="1" w:styleId="InternetLink">
    <w:name w:val="Internet Link"/>
    <w:rPr>
      <w:color w:val="0000FF"/>
      <w:u w:val="single"/>
      <w:lang w:val="en-US" w:eastAsia="en-US" w:bidi="en-US"/>
    </w:rPr>
  </w:style>
  <w:style w:type="character" w:styleId="PageNumber">
    <w:name w:val="page number"/>
    <w:basedOn w:val="DefaultParagraphFont"/>
  </w:style>
  <w:style w:type="character" w:customStyle="1" w:styleId="VisitedInternetLink">
    <w:name w:val="Visited Internet Link"/>
    <w:rPr>
      <w:color w:val="800080"/>
      <w:u w:val="single"/>
      <w:lang w:val="en-US" w:eastAsia="en-US" w:bidi="en-US"/>
    </w:rPr>
  </w:style>
  <w:style w:type="character" w:customStyle="1" w:styleId="BalloonTextChar">
    <w:name w:val="Balloon Text Char"/>
    <w:rPr>
      <w:rFonts w:ascii="Tahoma" w:hAnsi="Tahoma" w:cs="Tahoma"/>
      <w:sz w:val="16"/>
      <w:szCs w:val="16"/>
    </w:rPr>
  </w:style>
  <w:style w:type="character" w:customStyle="1" w:styleId="HeaderChar">
    <w:name w:val="Header Char"/>
  </w:style>
  <w:style w:type="character" w:customStyle="1" w:styleId="printanswer">
    <w:name w:val="printanswer"/>
  </w:style>
  <w:style w:type="character" w:customStyle="1" w:styleId="FooterChar">
    <w:name w:val="Footer Cha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Symbol"/>
      <w:b w:val="0"/>
      <w:i w:val="0"/>
      <w:sz w:val="22"/>
    </w:rPr>
  </w:style>
  <w:style w:type="character" w:customStyle="1" w:styleId="ListLabel14">
    <w:name w:val="ListLabel 14"/>
    <w:rPr>
      <w:rFonts w:cs="Wingdings"/>
    </w:rPr>
  </w:style>
  <w:style w:type="character" w:customStyle="1" w:styleId="ListLabel15">
    <w:name w:val="ListLabel 15"/>
    <w:rPr>
      <w:b w:val="0"/>
      <w:i w:val="0"/>
      <w:sz w:val="22"/>
    </w:rPr>
  </w:style>
  <w:style w:type="character" w:customStyle="1" w:styleId="ListLabel16">
    <w:name w:val="ListLabel 16"/>
    <w:rPr>
      <w:rFonts w:cs="Symbol"/>
      <w:color w:val="000000"/>
    </w:rPr>
  </w:style>
  <w:style w:type="character" w:customStyle="1" w:styleId="ListLabel17">
    <w:name w:val="ListLabel 17"/>
    <w:rPr>
      <w:rFonts w:cs="Symbol"/>
    </w:rPr>
  </w:style>
  <w:style w:type="character" w:customStyle="1" w:styleId="ListLabel18">
    <w:name w:val="ListLabel 18"/>
    <w:rPr>
      <w:rFonts w:cs="Courier New"/>
    </w:rPr>
  </w:style>
  <w:style w:type="character" w:customStyle="1" w:styleId="ListLabel19">
    <w:name w:val="ListLabel 19"/>
    <w:rPr>
      <w:b w:val="0"/>
      <w:i w:val="0"/>
      <w:sz w:val="22"/>
    </w:rPr>
  </w:style>
  <w:style w:type="character" w:customStyle="1" w:styleId="ListLabel20">
    <w:name w:val="ListLabel 20"/>
    <w:rPr>
      <w:rFonts w:cs="Symbol"/>
      <w:color w:val="000000"/>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Symbol"/>
      <w:color w:val="000000"/>
    </w:rPr>
  </w:style>
  <w:style w:type="character" w:customStyle="1" w:styleId="ListLabel25">
    <w:name w:val="ListLabel 25"/>
    <w:rPr>
      <w:rFonts w:cs="Wingdings"/>
    </w:rPr>
  </w:style>
  <w:style w:type="character" w:customStyle="1" w:styleId="ListLabel26">
    <w:name w:val="ListLabel 26"/>
    <w:rPr>
      <w:rFonts w:cs="Symbol"/>
    </w:rPr>
  </w:style>
  <w:style w:type="character" w:customStyle="1" w:styleId="ListLabel27">
    <w:name w:val="ListLabel 27"/>
    <w:rPr>
      <w:rFonts w:cs="Courier New"/>
    </w:rPr>
  </w:style>
  <w:style w:type="character" w:customStyle="1" w:styleId="ListLabel28">
    <w:name w:val="ListLabel 28"/>
    <w:rPr>
      <w:rFonts w:cs="Symbol"/>
      <w:color w:val="000000"/>
    </w:rPr>
  </w:style>
  <w:style w:type="character" w:customStyle="1" w:styleId="ListLabel29">
    <w:name w:val="ListLabel 29"/>
    <w:rPr>
      <w:rFonts w:cs="Wingdings"/>
    </w:rPr>
  </w:style>
  <w:style w:type="character" w:customStyle="1" w:styleId="ListLabel30">
    <w:name w:val="ListLabel 30"/>
    <w:rPr>
      <w:rFonts w:cs="Symbol"/>
      <w:color w:val="000000"/>
    </w:rPr>
  </w:style>
  <w:style w:type="character" w:customStyle="1" w:styleId="ListLabel31">
    <w:name w:val="ListLabel 31"/>
    <w:rPr>
      <w:rFonts w:cs="Courier New"/>
    </w:rPr>
  </w:style>
  <w:style w:type="character" w:customStyle="1" w:styleId="ListLabel32">
    <w:name w:val="ListLabel 32"/>
    <w:rPr>
      <w:rFonts w:cs="Wingdings"/>
    </w:rPr>
  </w:style>
  <w:style w:type="character" w:customStyle="1" w:styleId="ListLabel33">
    <w:name w:val="ListLabel 33"/>
    <w:rPr>
      <w:rFonts w:cs="Symbol"/>
      <w:color w:val="000000"/>
    </w:rPr>
  </w:style>
  <w:style w:type="character" w:customStyle="1" w:styleId="ListLabel34">
    <w:name w:val="ListLabel 34"/>
    <w:rPr>
      <w:rFonts w:cs="Courier New"/>
    </w:rPr>
  </w:style>
  <w:style w:type="character" w:customStyle="1" w:styleId="ListLabel35">
    <w:name w:val="ListLabel 35"/>
    <w:rPr>
      <w:rFonts w:cs="Wingdings"/>
    </w:rPr>
  </w:style>
  <w:style w:type="paragraph" w:customStyle="1" w:styleId="Heading">
    <w:name w:val="Heading"/>
    <w:basedOn w:val="Normal"/>
    <w:next w:val="Textbody"/>
    <w:pPr>
      <w:keepNext/>
      <w:spacing w:before="240" w:after="120"/>
    </w:pPr>
    <w:rPr>
      <w:rFonts w:ascii="Arial" w:eastAsia="Microsoft YaHei" w:hAnsi="Arial" w:cs="Mangal"/>
      <w:sz w:val="28"/>
      <w:szCs w:val="28"/>
    </w:rPr>
  </w:style>
  <w:style w:type="paragraph" w:customStyle="1" w:styleId="Textbody">
    <w:name w:val="Text body"/>
    <w:basedOn w:val="Normal"/>
    <w:pPr>
      <w:widowControl w:val="0"/>
    </w:pPr>
    <w:rPr>
      <w:sz w:val="24"/>
    </w:rPr>
  </w:style>
  <w:style w:type="paragraph" w:styleId="List">
    <w:name w:val="List"/>
    <w:basedOn w:val="Textbody"/>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extbodyindent">
    <w:name w:val="Text body indent"/>
    <w:basedOn w:val="Normal"/>
    <w:pPr>
      <w:widowControl w:val="0"/>
      <w:tabs>
        <w:tab w:val="left" w:pos="8640"/>
      </w:tabs>
      <w:spacing w:after="0"/>
      <w:ind w:left="1440" w:hanging="1440"/>
    </w:pPr>
    <w:rPr>
      <w:sz w:val="24"/>
    </w:rPr>
  </w:style>
  <w:style w:type="paragraph" w:styleId="BodyText2">
    <w:name w:val="Body Text 2"/>
    <w:basedOn w:val="Normal"/>
    <w:pPr>
      <w:widowControl w:val="0"/>
    </w:pPr>
    <w:rPr>
      <w:i/>
      <w:sz w:val="24"/>
    </w:rPr>
  </w:style>
  <w:style w:type="paragraph" w:styleId="BodyTextIndent2">
    <w:name w:val="Body Text Indent 2"/>
    <w:basedOn w:val="Normal"/>
    <w:pPr>
      <w:widowControl w:val="0"/>
      <w:tabs>
        <w:tab w:val="left" w:pos="8640"/>
      </w:tabs>
      <w:spacing w:after="0"/>
      <w:ind w:left="1440"/>
    </w:pPr>
    <w:rPr>
      <w:sz w:val="24"/>
    </w:rPr>
  </w:style>
  <w:style w:type="paragraph" w:styleId="Footer">
    <w:name w:val="footer"/>
    <w:basedOn w:val="Normal"/>
    <w:pPr>
      <w:suppressLineNumbers/>
      <w:tabs>
        <w:tab w:val="center" w:pos="4320"/>
        <w:tab w:val="right" w:pos="8640"/>
      </w:tabs>
    </w:pPr>
  </w:style>
  <w:style w:type="paragraph" w:styleId="Header">
    <w:name w:val="header"/>
    <w:basedOn w:val="Normal"/>
    <w:pPr>
      <w:suppressLineNumbers/>
      <w:tabs>
        <w:tab w:val="center" w:pos="4320"/>
        <w:tab w:val="right" w:pos="8640"/>
      </w:tabs>
    </w:pPr>
  </w:style>
  <w:style w:type="paragraph" w:styleId="BodyTextIndent3">
    <w:name w:val="Body Text Indent 3"/>
    <w:basedOn w:val="Normal"/>
    <w:pPr>
      <w:widowControl w:val="0"/>
      <w:tabs>
        <w:tab w:val="left" w:pos="8640"/>
      </w:tabs>
      <w:spacing w:after="0"/>
      <w:ind w:left="1440" w:hanging="720"/>
    </w:pPr>
    <w:rPr>
      <w:sz w:val="24"/>
    </w:rPr>
  </w:style>
  <w:style w:type="paragraph" w:customStyle="1" w:styleId="a">
    <w:name w:val="_"/>
    <w:basedOn w:val="Normal"/>
    <w:pPr>
      <w:widowControl w:val="0"/>
      <w:spacing w:after="0"/>
      <w:ind w:left="1440" w:hanging="348"/>
    </w:pPr>
    <w:rPr>
      <w:sz w:val="24"/>
    </w:rPr>
  </w:style>
  <w:style w:type="paragraph" w:customStyle="1" w:styleId="GridTable3">
    <w:name w:val="Grid Table 3"/>
    <w:basedOn w:val="Heading1"/>
    <w:pPr>
      <w:keepLines/>
      <w:widowControl/>
      <w:spacing w:before="480" w:after="0"/>
      <w:ind w:left="0" w:firstLine="0"/>
      <w:outlineLvl w:val="9"/>
    </w:pPr>
    <w:rPr>
      <w:rFonts w:ascii="Cambria" w:hAnsi="Cambria"/>
      <w:b/>
      <w:bCs/>
      <w:color w:val="365F91"/>
      <w:sz w:val="28"/>
      <w:szCs w:val="28"/>
    </w:rPr>
  </w:style>
  <w:style w:type="paragraph" w:customStyle="1" w:styleId="Contents1">
    <w:name w:val="Contents 1"/>
    <w:basedOn w:val="Normal"/>
    <w:pPr>
      <w:tabs>
        <w:tab w:val="right" w:leader="dot" w:pos="9972"/>
      </w:tabs>
    </w:pPr>
  </w:style>
  <w:style w:type="paragraph" w:customStyle="1" w:styleId="Contents3">
    <w:name w:val="Contents 3"/>
    <w:basedOn w:val="Normal"/>
    <w:pPr>
      <w:tabs>
        <w:tab w:val="right" w:leader="dot" w:pos="11806"/>
      </w:tabs>
      <w:spacing w:after="0"/>
      <w:ind w:left="400"/>
    </w:pPr>
  </w:style>
  <w:style w:type="paragraph" w:customStyle="1" w:styleId="Contents2">
    <w:name w:val="Contents 2"/>
    <w:basedOn w:val="Normal"/>
    <w:pPr>
      <w:tabs>
        <w:tab w:val="right" w:leader="dot" w:pos="11009"/>
      </w:tabs>
      <w:spacing w:after="100"/>
      <w:ind w:left="220"/>
    </w:pPr>
    <w:rPr>
      <w:rFonts w:ascii="Calibri" w:hAnsi="Calibri"/>
      <w:sz w:val="22"/>
      <w:szCs w:val="22"/>
    </w:rPr>
  </w:style>
  <w:style w:type="paragraph" w:styleId="BalloonTex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pacing w:after="0"/>
      <w:ind w:left="720"/>
      <w:contextualSpacing/>
    </w:pPr>
  </w:style>
  <w:style w:type="paragraph" w:styleId="TOC1">
    <w:name w:val="toc 1"/>
    <w:basedOn w:val="Normal"/>
    <w:next w:val="Normal"/>
    <w:autoRedefine/>
    <w:uiPriority w:val="39"/>
    <w:qFormat/>
    <w:rsid w:val="00744DE4"/>
    <w:pPr>
      <w:suppressAutoHyphens w:val="0"/>
      <w:spacing w:after="0" w:line="240" w:lineRule="auto"/>
    </w:pPr>
    <w:rPr>
      <w:color w:val="auto"/>
      <w:lang w:eastAsia="en-US"/>
    </w:rPr>
  </w:style>
  <w:style w:type="paragraph" w:styleId="TOC2">
    <w:name w:val="toc 2"/>
    <w:basedOn w:val="Normal"/>
    <w:next w:val="Normal"/>
    <w:autoRedefine/>
    <w:uiPriority w:val="39"/>
    <w:unhideWhenUsed/>
    <w:qFormat/>
    <w:rsid w:val="00744DE4"/>
    <w:pPr>
      <w:suppressAutoHyphens w:val="0"/>
      <w:spacing w:after="100"/>
      <w:ind w:left="220"/>
    </w:pPr>
    <w:rPr>
      <w:rFonts w:ascii="Calibri" w:hAnsi="Calibri"/>
      <w:color w:val="auto"/>
      <w:sz w:val="22"/>
      <w:szCs w:val="22"/>
      <w:lang w:eastAsia="en-US"/>
    </w:rPr>
  </w:style>
  <w:style w:type="paragraph" w:styleId="Revision">
    <w:name w:val="Revision"/>
    <w:hidden/>
    <w:uiPriority w:val="99"/>
    <w:semiHidden/>
    <w:rsid w:val="00BC6B2C"/>
    <w:pPr>
      <w:spacing w:after="0" w:line="240" w:lineRule="auto"/>
    </w:pPr>
    <w:rPr>
      <w:rFonts w:ascii="Times New Roman" w:eastAsia="Times New Roman" w:hAnsi="Times New Roman" w:cs="Times New Roman"/>
      <w:color w:val="00000A"/>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baylor.edu/mediacommunications/news.php?action=story&amp;story=146520"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microsoft.com/office/2007/relationships/stylesWithEffects" Target="stylesWithEffects.xml"/><Relationship Id="rId9" Type="http://schemas.openxmlformats.org/officeDocument/2006/relationships/hyperlink" Target="mailto:Garrett_Benoit@baylor.edu"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4E21C1-6B21-438C-851F-10864A31E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77</Pages>
  <Words>5073</Words>
  <Characters>28918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Biomedical Non-Interventional Protocol</vt:lpstr>
    </vt:vector>
  </TitlesOfParts>
  <Company/>
  <LinksUpToDate>false</LinksUpToDate>
  <CharactersWithSpaces>33924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Biomedical Non-Interventional Protocol</dc:title>
  <dc:creator>Ellen Schilling</dc:creator>
  <cp:lastModifiedBy>Garrett</cp:lastModifiedBy>
  <cp:revision>5</cp:revision>
  <cp:lastPrinted>1998-07-17T08:26:00Z</cp:lastPrinted>
  <dcterms:created xsi:type="dcterms:W3CDTF">2015-08-31T20:49:00Z</dcterms:created>
  <dcterms:modified xsi:type="dcterms:W3CDTF">2015-09-01T03:50:00Z</dcterms:modified>
</cp:coreProperties>
</file>